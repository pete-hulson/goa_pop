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5888A" w14:textId="77777777" w:rsidR="00057A06" w:rsidRDefault="00885280">
      <w:pPr>
        <w:pStyle w:val="Title"/>
      </w:pPr>
      <w:r>
        <w:t>9. Assessment of the Pacific Ocean Perch Stock in the Gulf of Alaska</w:t>
      </w:r>
    </w:p>
    <w:p w14:paraId="3AF3D7FF" w14:textId="77777777" w:rsidR="00057A06" w:rsidRDefault="00885280">
      <w:pPr>
        <w:pStyle w:val="Author"/>
      </w:pPr>
      <w:r>
        <w:t xml:space="preserve">Maia S. </w:t>
      </w:r>
      <w:proofErr w:type="spellStart"/>
      <w:r>
        <w:t>Kapur</w:t>
      </w:r>
      <w:proofErr w:type="spellEnd"/>
      <w:r>
        <w:t xml:space="preserve">, Peter-John F. </w:t>
      </w:r>
      <w:proofErr w:type="spellStart"/>
      <w:r>
        <w:t>Hulson</w:t>
      </w:r>
      <w:proofErr w:type="spellEnd"/>
      <w:r>
        <w:t>, and Benjamin C. Williams</w:t>
      </w:r>
    </w:p>
    <w:p w14:paraId="37B21E84" w14:textId="77777777" w:rsidR="00057A06" w:rsidRDefault="00885280">
      <w:pPr>
        <w:pStyle w:val="Date"/>
      </w:pPr>
      <w:r>
        <w:t>November 2023</w:t>
      </w:r>
    </w:p>
    <w:p w14:paraId="47497DC0" w14:textId="77777777" w:rsidR="00057A06" w:rsidRDefault="00885280">
      <w:pPr>
        <w:pStyle w:val="FirstParagraph"/>
      </w:pPr>
      <w:r>
        <w:t xml:space="preserve">This report may be cited as: </w:t>
      </w:r>
      <w:proofErr w:type="spellStart"/>
      <w:r>
        <w:t>Kapur</w:t>
      </w:r>
      <w:proofErr w:type="spellEnd"/>
      <w:r>
        <w:t xml:space="preserve">, M.S., </w:t>
      </w:r>
      <w:proofErr w:type="spellStart"/>
      <w:r>
        <w:t>Hulson</w:t>
      </w:r>
      <w:proofErr w:type="spellEnd"/>
      <w:r>
        <w:t xml:space="preserve">, P-J., Williams, B.C., 2023. Assessment of the Pacific Ocean Perch Stock in the Gulf of Alaska. North Pacific Fishery Management Council, Anchorage, AK. Available from </w:t>
      </w:r>
      <w:hyperlink r:id="rId7">
        <w:r>
          <w:rPr>
            <w:rStyle w:val="Hyperlink"/>
          </w:rPr>
          <w:t>https://www.npfmc.org/library/safe-reports/</w:t>
        </w:r>
      </w:hyperlink>
    </w:p>
    <w:p w14:paraId="696A19BF" w14:textId="77777777" w:rsidR="00057A06" w:rsidRDefault="00885280">
      <w:pPr>
        <w:pStyle w:val="Heading1"/>
      </w:pPr>
      <w:bookmarkStart w:id="0" w:name="executive-summary"/>
      <w:r>
        <w:t>Executive Summary</w:t>
      </w:r>
    </w:p>
    <w:p w14:paraId="266A9CEA" w14:textId="77777777" w:rsidR="00057A06" w:rsidRDefault="00885280">
      <w:pPr>
        <w:pStyle w:val="Heading2"/>
      </w:pPr>
      <w:bookmarkStart w:id="1" w:name="summary-of-changes-in-assessment-inputs"/>
      <w:r>
        <w:t>Summary of Changes in Assessment Inputs</w:t>
      </w:r>
    </w:p>
    <w:p w14:paraId="63127F64" w14:textId="77777777"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 xml:space="preserve">How Future Catch is </w:t>
        </w:r>
        <w:proofErr w:type="gramStart"/>
        <w:r>
          <w:rPr>
            <w:rStyle w:val="Hyperlink"/>
          </w:rPr>
          <w:t>Specified</w:t>
        </w:r>
        <w:proofErr w:type="gramEnd"/>
      </w:hyperlink>
      <w:r>
        <w:t xml:space="preserve"> for details). Additional changes to input data include 2023 bottom trawl survey biomass, 2022</w:t>
      </w:r>
      <w:del w:id="2" w:author="Chris.Lunsford" w:date="2023-10-27T13:22:00Z">
        <w:r w:rsidDel="00C57C9E">
          <w:delText>,</w:delText>
        </w:r>
      </w:del>
      <w:r>
        <w:t xml:space="preserve"> fishery age composition data, and 2021 survey age composition.</w:t>
      </w:r>
    </w:p>
    <w:p w14:paraId="57AE1CFB" w14:textId="77777777" w:rsidR="00057A06" w:rsidRDefault="00885280">
      <w:pPr>
        <w:pStyle w:val="BodyText"/>
      </w:pPr>
      <w:r>
        <w:rPr>
          <w:i/>
          <w:iCs/>
        </w:rPr>
        <w:t>Changes in the assessment methodology</w:t>
      </w:r>
      <w:r>
        <w:t>: The assessment methodology is the same as the most recent assessment (</w:t>
      </w:r>
      <w:proofErr w:type="spellStart"/>
      <w:r>
        <w:t>Hulson</w:t>
      </w:r>
      <w:proofErr w:type="spellEnd"/>
      <w:r>
        <w:t xml:space="preserve"> </w:t>
      </w:r>
      <w:r>
        <w:rPr>
          <w:i/>
          <w:iCs/>
        </w:rPr>
        <w:t>et al.</w:t>
      </w:r>
      <w:r>
        <w:t xml:space="preserve"> 2021).</w:t>
      </w:r>
    </w:p>
    <w:p w14:paraId="4D9ABA7A" w14:textId="77777777" w:rsidR="00057A06" w:rsidRDefault="00885280">
      <w:r>
        <w:br w:type="page"/>
      </w:r>
    </w:p>
    <w:p w14:paraId="43F0A65F" w14:textId="77777777" w:rsidR="00057A06" w:rsidRDefault="00885280">
      <w:pPr>
        <w:pStyle w:val="Heading2"/>
      </w:pPr>
      <w:bookmarkStart w:id="3" w:name="summary-of-results"/>
      <w:bookmarkEnd w:id="1"/>
      <w:r>
        <w:lastRenderedPageBreak/>
        <w:t>Summary of Results</w:t>
      </w:r>
    </w:p>
    <w:p w14:paraId="022B725E" w14:textId="77777777" w:rsidR="00057A06" w:rsidRDefault="00885280">
      <w:pPr>
        <w:pStyle w:val="FirstParagraph"/>
      </w:pPr>
      <w:r>
        <w:t xml:space="preserve">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w:t>
      </w:r>
      <w:proofErr w:type="gramStart"/>
      <w:r>
        <w:t>ocean</w:t>
      </w:r>
      <w:proofErr w:type="gramEnd"/>
      <w:r>
        <w:t xml:space="preserve">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14:paraId="5E513C79"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CF2A2F"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commentRangeStart w:id="4"/>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9223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specified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592E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estimated or </w:t>
            </w:r>
            <w:r>
              <w:rPr>
                <w:rFonts w:eastAsia="Times New Roman" w:cs="Times New Roman"/>
                <w:i/>
                <w:color w:val="000000"/>
                <w:sz w:val="18"/>
                <w:szCs w:val="18"/>
              </w:rPr>
              <w:t>recommended this</w:t>
            </w:r>
            <w:r>
              <w:rPr>
                <w:rFonts w:eastAsia="Times New Roman" w:cs="Times New Roman"/>
                <w:color w:val="000000"/>
                <w:sz w:val="18"/>
                <w:szCs w:val="18"/>
              </w:rPr>
              <w:t xml:space="preserve"> year for:</w:t>
            </w:r>
          </w:p>
        </w:tc>
      </w:tr>
      <w:tr w:rsidR="00057A06" w14:paraId="05BB9580"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D89D04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B07802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9CCC5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C95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7F8FA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14:paraId="473D093D"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62F3F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7371C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847BB0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F1E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F410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0.074</w:t>
            </w:r>
          </w:p>
        </w:tc>
      </w:tr>
      <w:tr w:rsidR="00057A06" w14:paraId="4308AB1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9833B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904C30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6BBC62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A1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26C626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3a</w:t>
            </w:r>
          </w:p>
        </w:tc>
      </w:tr>
      <w:tr w:rsidR="00057A06" w14:paraId="09CB853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E9873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A29F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DA9C7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BB2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09674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628,753</w:t>
            </w:r>
          </w:p>
        </w:tc>
      </w:tr>
      <w:tr w:rsidR="00057A06" w14:paraId="415A531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1EC2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D8CE92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D999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06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007A2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221,384</w:t>
            </w:r>
          </w:p>
        </w:tc>
      </w:tr>
      <w:tr w:rsidR="00057A06" w14:paraId="0BA1DFC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32E3B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57949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2EC30E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1C2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9CD14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343,618</w:t>
            </w:r>
          </w:p>
        </w:tc>
      </w:tr>
      <w:tr w:rsidR="00057A06" w14:paraId="63DDAA1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1250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40%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598A10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B65AB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6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A137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137,447</w:t>
            </w:r>
          </w:p>
        </w:tc>
      </w:tr>
      <w:tr w:rsidR="00057A06" w14:paraId="5E7182B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D3FEB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B</w:t>
            </w:r>
            <w:r>
              <w:rPr>
                <w:rFonts w:eastAsia="Times New Roman" w:cs="Times New Roman"/>
                <w:color w:val="000000"/>
                <w:sz w:val="18"/>
                <w:szCs w:val="18"/>
                <w:vertAlign w:val="subscript"/>
              </w:rPr>
              <w:t>35%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4DF86B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3F61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3D7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658A2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120,266</w:t>
            </w:r>
          </w:p>
        </w:tc>
      </w:tr>
      <w:tr w:rsidR="00057A06" w14:paraId="08167AAC"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B04E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DCE70D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3CAD76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A2D01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0.12</w:t>
            </w:r>
          </w:p>
        </w:tc>
      </w:tr>
      <w:tr w:rsidR="00057A06" w14:paraId="5347AF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6CCA4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roofErr w:type="spellEnd"/>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59A30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752356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82F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244A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057A06" w14:paraId="69691DE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304FE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74F64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A18DA9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77B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BB5C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0.10</w:t>
            </w:r>
          </w:p>
        </w:tc>
      </w:tr>
      <w:tr w:rsidR="00057A06" w14:paraId="58FF6B8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AE2B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4D0202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F6DC6F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5E3E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B5F18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45,835</w:t>
            </w:r>
          </w:p>
        </w:tc>
      </w:tr>
      <w:tr w:rsidR="00057A06" w14:paraId="4F3CA5C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9CCBA9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eastAsia="Times New Roman" w:cs="Times New Roman"/>
                <w:i/>
                <w:color w:val="000000"/>
                <w:sz w:val="18"/>
                <w:szCs w:val="18"/>
              </w:rPr>
              <w:t>max</w:t>
            </w:r>
            <w:r>
              <w:rPr>
                <w:rFonts w:eastAsia="Times New Roman" w:cs="Times New Roman"/>
                <w:color w:val="000000"/>
                <w:sz w:val="18"/>
                <w:szCs w:val="18"/>
              </w:rPr>
              <w:t>ABC</w:t>
            </w:r>
            <w:proofErr w:type="spellEnd"/>
            <w:r>
              <w:rPr>
                <w:rFonts w:eastAsia="Times New Roman" w:cs="Times New Roman"/>
                <w:color w:val="000000"/>
                <w:sz w:val="18"/>
                <w:szCs w:val="18"/>
              </w:rPr>
              <w:t xml:space="preserve">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E1DF9B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F0174F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E3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63C30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057A06" w14:paraId="4422E662"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4AF8CE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DBDE8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99B49C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39,196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6AAC9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86CE1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 38,354</w:t>
            </w:r>
          </w:p>
        </w:tc>
      </w:tr>
      <w:tr w:rsidR="00057A06" w14:paraId="7F5C731C"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ED0F6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675898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2B1F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14:paraId="0F8A67FC"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8B8E47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821ADA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F0ED1C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1B1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E62CE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2024</w:t>
            </w:r>
          </w:p>
        </w:tc>
      </w:tr>
      <w:tr w:rsidR="00057A06" w14:paraId="2C699EB6"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C3F78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7FBCCB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1EA283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FE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1B28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r>
      <w:tr w:rsidR="00057A06" w14:paraId="6A548A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FA672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3546E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2C9A3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5DE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EDE41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057A06" w14:paraId="382551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4758D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428096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EFE3B7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3D20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61D2BC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 w:val="18"/>
                <w:szCs w:val="18"/>
              </w:rPr>
              <w:t>No</w:t>
            </w:r>
          </w:p>
        </w:tc>
      </w:tr>
      <w:tr w:rsidR="00057A06" w14:paraId="379A372B"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AB75DE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commentRangeEnd w:id="4"/>
            <w:r w:rsidR="00C57C9E">
              <w:rPr>
                <w:rStyle w:val="CommentReference"/>
              </w:rPr>
              <w:commentReference w:id="4"/>
            </w:r>
          </w:p>
        </w:tc>
      </w:tr>
    </w:tbl>
    <w:p w14:paraId="324334B4" w14:textId="77777777" w:rsidR="00057A06" w:rsidRDefault="00885280">
      <w:r>
        <w:br w:type="page"/>
      </w:r>
    </w:p>
    <w:p w14:paraId="5749AD30" w14:textId="77777777" w:rsidR="00057A06" w:rsidRDefault="00885280">
      <w:pPr>
        <w:pStyle w:val="Heading2"/>
      </w:pPr>
      <w:bookmarkStart w:id="5" w:name="area-allocation-of-catches"/>
      <w:bookmarkEnd w:id="3"/>
      <w:r>
        <w:lastRenderedPageBreak/>
        <w:t>Area Allocation of Catches</w:t>
      </w:r>
    </w:p>
    <w:p w14:paraId="4085F56F" w14:textId="77777777"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14:paraId="6E258BD9" w14:textId="77777777" w:rsidR="00057A06" w:rsidRDefault="00885280">
      <w:pPr>
        <w:pStyle w:val="FirstParagraph"/>
      </w:pPr>
      <w:r>
        <w:t xml:space="preserve">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w:t>
      </w:r>
      <w:proofErr w:type="spellStart"/>
      <w:r>
        <w:t>Groundfish</w:t>
      </w:r>
      <w:proofErr w:type="spellEnd"/>
      <w:r>
        <w:t xml:space="preserve"> Plan team</w:t>
      </w:r>
      <w:ins w:id="6" w:author="Chris.Lunsford" w:date="2023-10-27T13:29:00Z">
        <w:r w:rsidR="00C57C9E">
          <w:t xml:space="preserve"> recommendation</w:t>
        </w:r>
      </w:ins>
      <w:r>
        <w:t>,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14:paraId="2B280E3B" w14:textId="77777777">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2EC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0EAE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C2A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C3D1C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F6B87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14:paraId="20E5250F" w14:textId="77777777">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B6BC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9AC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4209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2B2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B0103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F836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4A27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14:paraId="46D143A6"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11CB7E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46C49E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000A3C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23ADDF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060BD8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7A549B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1AE7B9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14:paraId="56FB63B8"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1D094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5F9B7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08E5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5594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61CDB3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136E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0945E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14:paraId="76EE13D2"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052D5B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8141C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768A7C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9E018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51BCF5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14:paraId="6F546B57"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7B499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2C3DC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6A4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14577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10F9F0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14:paraId="14A6D15C" w14:textId="77777777" w:rsidR="00057A06" w:rsidRDefault="00885280">
      <w:r>
        <w:br w:type="page"/>
      </w:r>
    </w:p>
    <w:p w14:paraId="5EBA6780" w14:textId="77777777" w:rsidR="00057A06" w:rsidRDefault="00885280">
      <w:pPr>
        <w:pStyle w:val="Heading2"/>
      </w:pPr>
      <w:bookmarkStart w:id="7" w:name="X466943ba083f3a8ca5320ff38f2752c1498c2d7"/>
      <w:bookmarkEnd w:id="5"/>
      <w:r>
        <w:lastRenderedPageBreak/>
        <w:t>Responses to SSC and Plan Team Comments on Assessments in General</w:t>
      </w:r>
    </w:p>
    <w:p w14:paraId="3021725E" w14:textId="77777777" w:rsidR="00057A06" w:rsidRDefault="00885280">
      <w:pPr>
        <w:pStyle w:val="BlockText"/>
      </w:pPr>
      <w:r>
        <w:t>“The SSC requests that all authors fill out the risk table in 2019…” (SSC December 2018)</w:t>
      </w:r>
    </w:p>
    <w:p w14:paraId="0E2D43F6" w14:textId="77777777" w:rsidR="00057A06" w:rsidRDefault="00885280">
      <w:pPr>
        <w:pStyle w:val="FirstParagraph"/>
      </w:pPr>
      <w:r>
        <w:t>We provide a risk table in the Harvest Recommendations section. After completing this exercise, we do not recommend ABC be reduced below maximum permissible ABC.</w:t>
      </w:r>
    </w:p>
    <w:p w14:paraId="7994F69A" w14:textId="77777777" w:rsidR="00057A06" w:rsidRDefault="00885280">
      <w:pPr>
        <w:pStyle w:val="Heading2"/>
      </w:pPr>
      <w:bookmarkStart w:id="8" w:name="X611117c140823fa9f098f072b1208117f2889e9"/>
      <w:bookmarkEnd w:id="7"/>
      <w:r>
        <w:t>Responses to SSC and Plan Team Comments Specific to this Assessment</w:t>
      </w:r>
    </w:p>
    <w:p w14:paraId="62C561A9" w14:textId="77777777"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14:paraId="49408A01" w14:textId="77777777"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14:paraId="4BFB1AA2" w14:textId="77777777" w:rsidR="00057A06" w:rsidRDefault="00885280">
      <w:pPr>
        <w:pStyle w:val="BlockText"/>
      </w:pPr>
      <w:r>
        <w:rPr>
          <w:iCs/>
        </w:rPr>
        <w:t>1. Re-evaluation of the age-plus group, as changes to the model and input data have occurred since this was previously evaluated (Plan Team, November 2018; CIE, 2021)</w:t>
      </w:r>
    </w:p>
    <w:p w14:paraId="7B39A39F" w14:textId="77777777"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14:paraId="6D4704BE" w14:textId="77777777" w:rsidR="00057A06" w:rsidRDefault="00885280">
      <w:pPr>
        <w:pStyle w:val="BlockText"/>
      </w:pPr>
      <w:r>
        <w:rPr>
          <w:iCs/>
        </w:rPr>
        <w:t>2. Continued evaluation of methods for weighting for the compositional data as new models are developed and/or changes are made to input data. (Plan Team, November 2018)</w:t>
      </w:r>
    </w:p>
    <w:p w14:paraId="588DE223" w14:textId="77777777" w:rsidR="00057A06" w:rsidRDefault="00885280">
      <w:pPr>
        <w:pStyle w:val="FirstParagraph"/>
      </w:pPr>
      <w:r>
        <w:t>Recent work has been completed that provides age and length composition input sample size using bootstrap methodologies for all AFSC trawl surveys (</w:t>
      </w:r>
      <w:proofErr w:type="spellStart"/>
      <w:r>
        <w:t>Hulson</w:t>
      </w:r>
      <w:proofErr w:type="spellEnd"/>
      <w:r>
        <w:t xml:space="preserve"> </w:t>
      </w:r>
      <w:r>
        <w:rPr>
          <w:i/>
          <w:iCs/>
        </w:rPr>
        <w:t>et al.</w:t>
      </w:r>
      <w:r>
        <w:t xml:space="preserve"> 2023) and work is currently being initiated that will develop methods to determine age and length compositi</w:t>
      </w:r>
      <w:del w:id="9" w:author="Chris.Lunsford" w:date="2023-10-27T13:32:00Z">
        <w:r w:rsidDel="00C57C9E">
          <w:delText>i</w:delText>
        </w:r>
      </w:del>
      <w:r>
        <w:t>on input sample size for fishery-dependent data. We will investigate the inclusion of these input sample sizes to weight compositional data in future assessments.</w:t>
      </w:r>
    </w:p>
    <w:p w14:paraId="56292EF5" w14:textId="77777777"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14:paraId="04FB4978" w14:textId="77777777"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w:t>
      </w:r>
      <w:proofErr w:type="spellStart"/>
      <w:r>
        <w:t>resence</w:t>
      </w:r>
      <w:proofErr w:type="spellEnd"/>
      <w:r>
        <w:t xml:space="preserv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14:paraId="373E399D" w14:textId="77777777" w:rsidR="00057A06" w:rsidRDefault="00885280">
      <w:pPr>
        <w:pStyle w:val="BlockText"/>
      </w:pPr>
      <w:r>
        <w:rPr>
          <w:iCs/>
        </w:rPr>
        <w:t xml:space="preserve">4. Incorporation of </w:t>
      </w:r>
      <w:proofErr w:type="spellStart"/>
      <w:r>
        <w:rPr>
          <w:iCs/>
        </w:rPr>
        <w:t>hydroacoustic</w:t>
      </w:r>
      <w:proofErr w:type="spellEnd"/>
      <w:r>
        <w:rPr>
          <w:iCs/>
        </w:rPr>
        <w:t xml:space="preserve">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14:paraId="69351EA3" w14:textId="77777777" w:rsidR="00057A06" w:rsidRDefault="00885280">
      <w:pPr>
        <w:pStyle w:val="FirstParagraph"/>
      </w:pPr>
      <w:r>
        <w:t xml:space="preserve">POP biomass estimates from the </w:t>
      </w:r>
      <w:proofErr w:type="spellStart"/>
      <w:r>
        <w:t>hydro</w:t>
      </w:r>
      <w:del w:id="10" w:author="Chris.Lunsford" w:date="2023-10-27T13:33:00Z">
        <w:r w:rsidDel="00444B01">
          <w:delText>-</w:delText>
        </w:r>
      </w:del>
      <w:r>
        <w:t>acoustic</w:t>
      </w:r>
      <w:proofErr w:type="spellEnd"/>
      <w:r>
        <w:t xml:space="preserve"> survey are available from 2013 onwards. The authors have elected to continue reporting these values in the SAFE for </w:t>
      </w:r>
      <w:del w:id="11" w:author="Chris.Lunsford" w:date="2023-10-27T13:33:00Z">
        <w:r w:rsidDel="00444B01">
          <w:delText xml:space="preserve">for </w:delText>
        </w:r>
      </w:del>
      <w:r>
        <w:rPr>
          <w:b/>
          <w:bCs/>
        </w:rPr>
        <w:t>full</w:t>
      </w:r>
      <w:r>
        <w:t xml:space="preserve"> operational assessments; </w:t>
      </w:r>
      <w:del w:id="12" w:author="Chris.Lunsford" w:date="2023-10-27T13:34:00Z">
        <w:r w:rsidDel="00444B01">
          <w:delText>as in</w:delText>
        </w:r>
      </w:del>
      <w:ins w:id="13" w:author="Chris.Lunsford" w:date="2023-10-27T13:34:00Z">
        <w:r w:rsidR="00444B01">
          <w:t>similar to</w:t>
        </w:r>
      </w:ins>
      <w:r>
        <w:t xml:space="preserve"> 2021 these data are not included </w:t>
      </w:r>
      <w:ins w:id="14" w:author="Chris.Lunsford" w:date="2023-10-27T13:34:00Z">
        <w:r w:rsidR="00444B01">
          <w:t xml:space="preserve">as an index </w:t>
        </w:r>
      </w:ins>
      <w:r>
        <w:t xml:space="preserve">in the base model. This data source will be </w:t>
      </w:r>
      <w:ins w:id="15" w:author="Chris.Lunsford" w:date="2023-10-27T13:34:00Z">
        <w:r w:rsidR="00444B01">
          <w:lastRenderedPageBreak/>
          <w:t xml:space="preserve">continue to be </w:t>
        </w:r>
        <w:proofErr w:type="spellStart"/>
        <w:r w:rsidR="00444B01">
          <w:t>evaluated</w:t>
        </w:r>
      </w:ins>
      <w:del w:id="16" w:author="Chris.Lunsford" w:date="2023-10-27T13:34:00Z">
        <w:r w:rsidDel="00444B01">
          <w:delText xml:space="preserve">considered </w:delText>
        </w:r>
      </w:del>
      <w:r>
        <w:t>as</w:t>
      </w:r>
      <w:proofErr w:type="spellEnd"/>
      <w:r>
        <w:t xml:space="preserve"> POP is transitioned to a new modeling framework by </w:t>
      </w:r>
      <w:del w:id="17" w:author="Chris.Lunsford" w:date="2023-10-27T13:35:00Z">
        <w:r w:rsidDel="00444B01">
          <w:delText xml:space="preserve">a </w:delText>
        </w:r>
      </w:del>
      <w:ins w:id="18" w:author="Chris.Lunsford" w:date="2023-10-27T13:35:00Z">
        <w:r w:rsidR="00444B01">
          <w:t>the</w:t>
        </w:r>
        <w:r w:rsidR="00444B01">
          <w:t xml:space="preserve"> </w:t>
        </w:r>
      </w:ins>
      <w:r>
        <w:t>new author in subsequent cycles.</w:t>
      </w:r>
    </w:p>
    <w:p w14:paraId="35E554EB" w14:textId="77777777" w:rsidR="00057A06" w:rsidRDefault="00885280">
      <w:pPr>
        <w:pStyle w:val="BlockText"/>
      </w:pPr>
      <w:r>
        <w:rPr>
          <w:iCs/>
        </w:rPr>
        <w:t>5. Re-examination of fishery-dependent information, e.g., how age samples are being collected. (SSC, December 2018; SSC, December 2020)</w:t>
      </w:r>
    </w:p>
    <w:p w14:paraId="39F77EF5" w14:textId="77777777" w:rsidR="00057A06" w:rsidRDefault="00885280">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w:t>
      </w:r>
      <w:del w:id="19" w:author="Chris.Lunsford" w:date="2023-10-27T13:36:00Z">
        <w:r w:rsidDel="00444B01">
          <w:delText xml:space="preserve">a </w:delText>
        </w:r>
      </w:del>
      <w:ins w:id="20" w:author="Chris.Lunsford" w:date="2023-10-27T13:36:00Z">
        <w:r w:rsidR="00444B01">
          <w:t>the</w:t>
        </w:r>
        <w:r w:rsidR="00444B01">
          <w:t xml:space="preserve"> </w:t>
        </w:r>
      </w:ins>
      <w:r>
        <w:t>new author in subsequent cycles.</w:t>
      </w:r>
    </w:p>
    <w:p w14:paraId="66CE50B2" w14:textId="77777777"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14:paraId="13FAB8C0" w14:textId="77777777"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14:paraId="148E4970" w14:textId="77777777" w:rsidR="00057A06" w:rsidRDefault="00885280">
      <w:pPr>
        <w:pStyle w:val="BlockText"/>
      </w:pPr>
      <w:r>
        <w:rPr>
          <w:iCs/>
        </w:rPr>
        <w:t>7. Evaluate the impacts of using a VAST model for POP abundance and/or apportionment. (SSC, December 2018; Plan Team, November 2019; SSC, December 2019)</w:t>
      </w:r>
    </w:p>
    <w:p w14:paraId="31A3FD31" w14:textId="77777777" w:rsidR="00057A06" w:rsidRDefault="00885280">
      <w:pPr>
        <w:pStyle w:val="FirstParagraph"/>
      </w:pPr>
      <w:r>
        <w:t xml:space="preserve">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w:t>
      </w:r>
      <w:proofErr w:type="spellStart"/>
      <w:r>
        <w:t>Groundfish</w:t>
      </w:r>
      <w:proofErr w:type="spellEnd"/>
      <w:r>
        <w:t xml:space="preserve"> Assessment Program (GAP) has formed a technical working group to resolve model based estimates of trawl surveys. The assessment authors will consider their advice in developing future versions of this model. Please consult the Appendices of the </w:t>
      </w:r>
      <w:commentRangeStart w:id="21"/>
      <w:r>
        <w:t xml:space="preserve">last full assessment </w:t>
      </w:r>
      <w:commentRangeEnd w:id="21"/>
      <w:r w:rsidR="00444B01">
        <w:rPr>
          <w:rStyle w:val="CommentReference"/>
        </w:rPr>
        <w:commentReference w:id="21"/>
      </w:r>
      <w:r>
        <w:t>for more discussion of this topic.</w:t>
      </w:r>
    </w:p>
    <w:p w14:paraId="7B3520C8" w14:textId="77777777" w:rsidR="00057A06" w:rsidRDefault="00885280">
      <w:pPr>
        <w:pStyle w:val="CaptionedFigure"/>
      </w:pPr>
      <w:r>
        <w:rPr>
          <w:noProof/>
        </w:rPr>
        <w:lastRenderedPageBreak/>
        <w:drawing>
          <wp:inline distT="0" distB="0" distL="0" distR="0" wp14:anchorId="4964AE97" wp14:editId="368AC0F4">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10"/>
                    <a:stretch>
                      <a:fillRect/>
                    </a:stretch>
                  </pic:blipFill>
                  <pic:spPr bwMode="auto">
                    <a:xfrm>
                      <a:off x="0" y="0"/>
                      <a:ext cx="5513969" cy="3675979"/>
                    </a:xfrm>
                    <a:prstGeom prst="rect">
                      <a:avLst/>
                    </a:prstGeom>
                    <a:noFill/>
                    <a:ln w="9525">
                      <a:noFill/>
                      <a:headEnd/>
                      <a:tailEnd/>
                    </a:ln>
                  </pic:spPr>
                </pic:pic>
              </a:graphicData>
            </a:graphic>
          </wp:inline>
        </w:drawing>
      </w:r>
    </w:p>
    <w:p w14:paraId="40378CA5" w14:textId="77777777" w:rsidR="00057A06" w:rsidRDefault="00885280">
      <w:pPr>
        <w:pStyle w:val="ImageCaption"/>
      </w:pPr>
      <w:bookmarkStart w:id="22" w:name="fig:vastcompare"/>
      <w:bookmarkEnd w:id="22"/>
      <w:r>
        <w:t xml:space="preserve">Figure 9.1. Comparison of indices of relative abundance derived from a model (VAST, grey points </w:t>
      </w:r>
      <w:commentRangeStart w:id="23"/>
      <w:r>
        <w:t>through 2021</w:t>
      </w:r>
      <w:commentRangeEnd w:id="23"/>
      <w:r w:rsidR="00444B01">
        <w:rPr>
          <w:rStyle w:val="CommentReference"/>
        </w:rPr>
        <w:commentReference w:id="23"/>
      </w:r>
      <w:r>
        <w:t>) or using the survey design (blue points, through 2023). Vertical bars are 95% confidence intervals.</w:t>
      </w:r>
    </w:p>
    <w:p w14:paraId="2E1B76AD" w14:textId="77777777" w:rsidR="00057A06" w:rsidRDefault="00885280">
      <w:pPr>
        <w:pStyle w:val="Heading1"/>
      </w:pPr>
      <w:bookmarkStart w:id="24" w:name="introduction"/>
      <w:bookmarkEnd w:id="0"/>
      <w:bookmarkEnd w:id="8"/>
      <w:r>
        <w:t>Introduction</w:t>
      </w:r>
    </w:p>
    <w:p w14:paraId="6EA4916D" w14:textId="77777777" w:rsidR="00057A06" w:rsidRDefault="00885280">
      <w:pPr>
        <w:pStyle w:val="BlockText"/>
      </w:pPr>
      <w:r>
        <w:t>Operational Update: The reader is referred to the full operational stock assessment (</w:t>
      </w:r>
      <w:proofErr w:type="spellStart"/>
      <w:r>
        <w:t>Hulson</w:t>
      </w:r>
      <w:proofErr w:type="spellEnd"/>
      <w:r>
        <w:t xml:space="preserve"> </w:t>
      </w:r>
      <w:r>
        <w:rPr>
          <w:iCs/>
        </w:rPr>
        <w:t>et al.</w:t>
      </w:r>
      <w:r>
        <w:t xml:space="preserve"> 2021) for the description of POP biology and life history.</w:t>
      </w:r>
    </w:p>
    <w:p w14:paraId="3A6C06D9" w14:textId="77777777" w:rsidR="00057A06" w:rsidRDefault="00885280">
      <w:pPr>
        <w:pStyle w:val="Heading1"/>
      </w:pPr>
      <w:bookmarkStart w:id="25" w:name="fishery"/>
      <w:bookmarkEnd w:id="24"/>
      <w:r>
        <w:t>Fishery</w:t>
      </w:r>
    </w:p>
    <w:p w14:paraId="5D4F7D3C" w14:textId="77777777" w:rsidR="00057A06" w:rsidRDefault="00885280">
      <w:pPr>
        <w:pStyle w:val="BlockText"/>
      </w:pPr>
      <w:r>
        <w:t xml:space="preserve">Operational Update: The reader is referred to the last full operational stock assessment </w:t>
      </w:r>
      <w:proofErr w:type="spellStart"/>
      <w:r>
        <w:t>assessment</w:t>
      </w:r>
      <w:proofErr w:type="spellEnd"/>
      <w:r>
        <w:t xml:space="preserve"> (</w:t>
      </w:r>
      <w:proofErr w:type="spellStart"/>
      <w:r>
        <w:t>Hulson</w:t>
      </w:r>
      <w:proofErr w:type="spellEnd"/>
      <w:r>
        <w:t xml:space="preserve"> </w:t>
      </w:r>
      <w:r>
        <w:rPr>
          <w:iCs/>
        </w:rPr>
        <w:t>et al.</w:t>
      </w:r>
      <w:r>
        <w:t xml:space="preserve"> 2021) for the full description of the POP fishery history, fishery effort and CPUE, and information regarding discarding.</w:t>
      </w:r>
    </w:p>
    <w:p w14:paraId="4D844ECC" w14:textId="77777777" w:rsidR="00057A06" w:rsidRDefault="00885280">
      <w:pPr>
        <w:pStyle w:val="FirstParagraph"/>
      </w:pPr>
      <w:r>
        <w:t>Table 1 shows a time series of total catch, total ABC, total OFL and TAC. Relevant management measures are shown in Table 2.</w:t>
      </w:r>
    </w:p>
    <w:p w14:paraId="67CFC671" w14:textId="77777777" w:rsidR="00057A06" w:rsidRDefault="00885280">
      <w:pPr>
        <w:pStyle w:val="Heading1"/>
      </w:pPr>
      <w:bookmarkStart w:id="26" w:name="data"/>
      <w:bookmarkEnd w:id="25"/>
      <w:r>
        <w:t>Data</w:t>
      </w:r>
    </w:p>
    <w:p w14:paraId="28FCD131" w14:textId="77777777" w:rsidR="00057A06" w:rsidRDefault="00885280">
      <w:pPr>
        <w:pStyle w:val="BlockText"/>
      </w:pPr>
      <w:r>
        <w:t>Operational Update: The data description for POP has been truncated to highlight relevant updates or changes made for this cycle. The reader is referred to the last full assessment (</w:t>
      </w:r>
      <w:proofErr w:type="spellStart"/>
      <w:r>
        <w:t>Hulson</w:t>
      </w:r>
      <w:proofErr w:type="spellEnd"/>
      <w:r>
        <w:t xml:space="preserve"> </w:t>
      </w:r>
      <w:r>
        <w:rPr>
          <w:iCs/>
        </w:rPr>
        <w:t>et al.</w:t>
      </w:r>
      <w:r>
        <w:t xml:space="preserve"> 2021) for the entirety of this section. There was a typographical error in the previous assessment where the Data table indicated that age compositions taken on NMFSC </w:t>
      </w:r>
      <w:proofErr w:type="spellStart"/>
      <w:r>
        <w:t>groundfish</w:t>
      </w:r>
      <w:proofErr w:type="spellEnd"/>
      <w:r>
        <w:t xml:space="preserve"> survey in 1984 and 1987 were included in the model; this was not the case and the table below has been corrected.</w:t>
      </w:r>
    </w:p>
    <w:p w14:paraId="05F20D1C" w14:textId="77777777" w:rsidR="00057A06" w:rsidRDefault="00885280">
      <w:pPr>
        <w:pStyle w:val="FirstParagraph"/>
      </w:pPr>
      <w:r>
        <w:lastRenderedPageBreak/>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14:paraId="5CCE723E"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DA9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E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A55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14:paraId="33473CBF" w14:textId="77777777">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19A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 xml:space="preserve">NMFS </w:t>
            </w:r>
            <w:proofErr w:type="spellStart"/>
            <w:r>
              <w:rPr>
                <w:rFonts w:ascii="Times" w:eastAsia="Times" w:hAnsi="Times" w:cs="Times"/>
                <w:color w:val="000000"/>
                <w:sz w:val="20"/>
                <w:szCs w:val="20"/>
              </w:rPr>
              <w:t>Groundfish</w:t>
            </w:r>
            <w:proofErr w:type="spellEnd"/>
            <w:r>
              <w:rPr>
                <w:rFonts w:ascii="Times" w:eastAsia="Times" w:hAnsi="Times" w:cs="Times"/>
                <w:color w:val="000000"/>
                <w:sz w:val="20"/>
                <w:szCs w:val="20"/>
              </w:rPr>
              <w:t xml:space="preserve">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99A2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ED3CE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commentRangeStart w:id="27"/>
            <w:r>
              <w:rPr>
                <w:rFonts w:ascii="Times" w:eastAsia="Times" w:hAnsi="Times" w:cs="Times"/>
                <w:color w:val="000000"/>
                <w:sz w:val="20"/>
                <w:szCs w:val="20"/>
              </w:rPr>
              <w:t>1984</w:t>
            </w:r>
            <w:commentRangeEnd w:id="27"/>
            <w:r w:rsidR="00444B01">
              <w:rPr>
                <w:rStyle w:val="CommentReference"/>
              </w:rPr>
              <w:commentReference w:id="27"/>
            </w:r>
            <w:r>
              <w:rPr>
                <w:rFonts w:ascii="Times" w:eastAsia="Times" w:hAnsi="Times" w:cs="Times"/>
                <w:color w:val="000000"/>
                <w:sz w:val="20"/>
                <w:szCs w:val="20"/>
              </w:rPr>
              <w:t>-1999 (triennial), 2001-2023 (biennial)</w:t>
            </w:r>
          </w:p>
        </w:tc>
      </w:tr>
      <w:tr w:rsidR="00057A06" w14:paraId="55004541"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22D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47C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F730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14:paraId="474C9406" w14:textId="77777777">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DA1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E747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A30D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14:paraId="388759B0" w14:textId="77777777">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778E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718A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8AD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14:paraId="22CB9433" w14:textId="77777777">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8972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C2B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CE5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14:paraId="7701407D" w14:textId="77777777" w:rsidR="00057A06" w:rsidRDefault="00885280">
      <w:pPr>
        <w:pStyle w:val="Heading2"/>
      </w:pPr>
      <w:bookmarkStart w:id="28" w:name="fishery-1"/>
      <w:r>
        <w:t>Fishery</w:t>
      </w:r>
    </w:p>
    <w:p w14:paraId="0614050F" w14:textId="77777777"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p>
    <w:p w14:paraId="4912B77D" w14:textId="77777777" w:rsidR="00057A06" w:rsidRDefault="00885280">
      <w:pPr>
        <w:pStyle w:val="Heading2"/>
      </w:pPr>
      <w:bookmarkStart w:id="29" w:name="survey"/>
      <w:bookmarkEnd w:id="28"/>
      <w:r>
        <w:t>Survey</w:t>
      </w:r>
    </w:p>
    <w:p w14:paraId="6E16023C" w14:textId="77777777" w:rsidR="00057A06" w:rsidRDefault="00885280">
      <w:pPr>
        <w:pStyle w:val="FirstParagraph"/>
      </w:pPr>
      <w:r>
        <w:t xml:space="preserve">Survey biomass estimates and associated sampling variability (annual CVs) are shown in Table 5. </w:t>
      </w:r>
      <w:proofErr w:type="spellStart"/>
      <w:r>
        <w:t>Suvey</w:t>
      </w:r>
      <w:proofErr w:type="spellEnd"/>
      <w:r>
        <w:t xml:space="preserve"> compositional data (survey catch-at-age and associated input sample sizes) are shown in Table </w:t>
      </w:r>
      <w:commentRangeStart w:id="30"/>
      <w:r>
        <w:t>6</w:t>
      </w:r>
      <w:commentRangeEnd w:id="30"/>
      <w:r w:rsidR="00A55B73">
        <w:rPr>
          <w:rStyle w:val="CommentReference"/>
        </w:rPr>
        <w:commentReference w:id="30"/>
      </w:r>
      <w:r>
        <w:t>.</w:t>
      </w:r>
    </w:p>
    <w:p w14:paraId="5D60B11B" w14:textId="77777777" w:rsidR="00057A06" w:rsidRDefault="00885280">
      <w:pPr>
        <w:pStyle w:val="Heading2"/>
      </w:pPr>
      <w:bookmarkStart w:id="31" w:name="Xdffeb7afbc1cd8d4638e9caaa153268ed381f5e"/>
      <w:bookmarkEnd w:id="29"/>
      <w:r>
        <w:t>Other time series data used in the assessment</w:t>
      </w:r>
    </w:p>
    <w:p w14:paraId="617735A5" w14:textId="77777777"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14:paraId="3551D6CE" w14:textId="77777777" w:rsidR="00057A06" w:rsidRDefault="00885280">
      <w:pPr>
        <w:pStyle w:val="Heading1"/>
      </w:pPr>
      <w:bookmarkStart w:id="32" w:name="analytical-approach"/>
      <w:bookmarkEnd w:id="26"/>
      <w:bookmarkEnd w:id="31"/>
      <w:r>
        <w:t>Analytical approach</w:t>
      </w:r>
    </w:p>
    <w:p w14:paraId="1FAA6AD7" w14:textId="77777777" w:rsidR="00057A06" w:rsidRDefault="00885280">
      <w:pPr>
        <w:pStyle w:val="BlockText"/>
      </w:pPr>
      <w:r>
        <w:t>Operational Update: The data description for POP has been truncated to highlight relevant details and changes made for this cycle. The reader is referred to the last full assessment (</w:t>
      </w:r>
      <w:proofErr w:type="spellStart"/>
      <w:r>
        <w:t>Hulson</w:t>
      </w:r>
      <w:proofErr w:type="spellEnd"/>
      <w:r>
        <w:t xml:space="preserve"> </w:t>
      </w:r>
      <w:r>
        <w:rPr>
          <w:iCs/>
        </w:rPr>
        <w:t>et al.</w:t>
      </w:r>
      <w:r>
        <w:t xml:space="preserve"> 2021) for the entirety of this section.</w:t>
      </w:r>
    </w:p>
    <w:p w14:paraId="67D170F3" w14:textId="77777777" w:rsidR="00057A06" w:rsidRDefault="00885280">
      <w:pPr>
        <w:pStyle w:val="Heading2"/>
      </w:pPr>
      <w:bookmarkStart w:id="33" w:name="general-model-structure"/>
      <w:r>
        <w:t>General Model Structure</w:t>
      </w:r>
    </w:p>
    <w:p w14:paraId="68E718FB" w14:textId="77777777"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14:paraId="04B634F2" w14:textId="77777777" w:rsidR="00057A06" w:rsidRDefault="00885280">
      <w:pPr>
        <w:pStyle w:val="Heading2"/>
      </w:pPr>
      <w:bookmarkStart w:id="34" w:name="description-of-base-model"/>
      <w:bookmarkEnd w:id="33"/>
      <w:r>
        <w:t>Description of Base Model</w:t>
      </w:r>
    </w:p>
    <w:p w14:paraId="5D19E0A2" w14:textId="77777777"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14:paraId="44CB93F2" w14:textId="77777777" w:rsidR="00057A06" w:rsidRDefault="00885280">
      <w:pPr>
        <w:pStyle w:val="Heading2"/>
      </w:pPr>
      <w:bookmarkStart w:id="35" w:name="parest"/>
      <w:bookmarkEnd w:id="34"/>
      <w:r>
        <w:lastRenderedPageBreak/>
        <w:t>Parameters Estimated Outside the Assessment Model</w:t>
      </w:r>
    </w:p>
    <w:p w14:paraId="50F796BC" w14:textId="77777777" w:rsidR="00057A06" w:rsidRDefault="00885280">
      <w:pPr>
        <w:pStyle w:val="FirstParagraph"/>
      </w:pPr>
      <w:r>
        <w:t xml:space="preserve">Values estimated outside the assessment include the parameters of the von </w:t>
      </w:r>
      <w:proofErr w:type="spellStart"/>
      <w:r>
        <w:t>Bertalanffy</w:t>
      </w:r>
      <w:proofErr w:type="spellEnd"/>
      <w:r>
        <w:t xml:space="preserve">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proofErr w:type="gramStart"/>
      <w:r>
        <w:t xml:space="preserve">, </w:t>
      </w:r>
      <w:proofErr w:type="gramEnd"/>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14:paraId="455E92BF" w14:textId="77777777"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422"/>
        <w:gridCol w:w="1283"/>
        <w:gridCol w:w="1655"/>
      </w:tblGrid>
      <w:tr w:rsidR="00057A06" w14:paraId="340C513A" w14:textId="77777777">
        <w:trPr>
          <w:tblHeader/>
        </w:trPr>
        <w:tc>
          <w:tcPr>
            <w:tcW w:w="0" w:type="auto"/>
          </w:tcPr>
          <w:p w14:paraId="58308B2B" w14:textId="77777777" w:rsidR="00057A06" w:rsidRDefault="00885280">
            <w:pPr>
              <w:pStyle w:val="Compact"/>
            </w:pPr>
            <w:commentRangeStart w:id="36"/>
            <w:r>
              <w:t>Symbol, Description</w:t>
            </w:r>
          </w:p>
        </w:tc>
        <w:tc>
          <w:tcPr>
            <w:tcW w:w="0" w:type="auto"/>
          </w:tcPr>
          <w:p w14:paraId="5957CC08" w14:textId="77777777" w:rsidR="00057A06" w:rsidRDefault="00885280">
            <w:pPr>
              <w:pStyle w:val="Compact"/>
            </w:pPr>
            <w:r>
              <w:t>2021 Value</w:t>
            </w:r>
          </w:p>
        </w:tc>
        <w:tc>
          <w:tcPr>
            <w:tcW w:w="0" w:type="auto"/>
          </w:tcPr>
          <w:p w14:paraId="183B3FD3" w14:textId="77777777" w:rsidR="00057A06" w:rsidRDefault="00885280">
            <w:pPr>
              <w:pStyle w:val="Compact"/>
            </w:pPr>
            <w:r>
              <w:t>Updated Value</w:t>
            </w:r>
            <w:commentRangeEnd w:id="36"/>
            <w:r w:rsidR="002A0BE8">
              <w:rPr>
                <w:rStyle w:val="CommentReference"/>
              </w:rPr>
              <w:commentReference w:id="36"/>
            </w:r>
          </w:p>
        </w:tc>
      </w:tr>
      <w:tr w:rsidR="00057A06" w14:paraId="09E77104" w14:textId="77777777">
        <w:tc>
          <w:tcPr>
            <w:tcW w:w="0" w:type="auto"/>
          </w:tcPr>
          <w:p w14:paraId="5794F429" w14:textId="77777777" w:rsidR="00057A06" w:rsidRDefault="00C57C9E">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Pr>
          <w:p w14:paraId="0867BDC9" w14:textId="77777777" w:rsidR="00057A06" w:rsidRDefault="00885280">
            <w:pPr>
              <w:pStyle w:val="Compact"/>
            </w:pPr>
            <w:r>
              <w:t>41.1 cm</w:t>
            </w:r>
          </w:p>
        </w:tc>
        <w:tc>
          <w:tcPr>
            <w:tcW w:w="0" w:type="auto"/>
          </w:tcPr>
          <w:p w14:paraId="0EE88949" w14:textId="77777777" w:rsidR="00057A06" w:rsidRDefault="00885280">
            <w:pPr>
              <w:pStyle w:val="Compact"/>
            </w:pPr>
            <w:r>
              <w:t>unchanged</w:t>
            </w:r>
          </w:p>
        </w:tc>
      </w:tr>
      <w:tr w:rsidR="00057A06" w14:paraId="1E19A45E" w14:textId="77777777">
        <w:tc>
          <w:tcPr>
            <w:tcW w:w="0" w:type="auto"/>
          </w:tcPr>
          <w:p w14:paraId="0EE76279" w14:textId="77777777" w:rsidR="00057A06" w:rsidRDefault="00885280">
            <w:pPr>
              <w:pStyle w:val="Compact"/>
            </w:pPr>
            <m:oMath>
              <m:r>
                <w:rPr>
                  <w:rFonts w:ascii="Cambria Math" w:hAnsi="Cambria Math"/>
                </w:rPr>
                <m:t>κ</m:t>
              </m:r>
            </m:oMath>
            <w:r>
              <w:t>, growth rate</w:t>
            </w:r>
          </w:p>
        </w:tc>
        <w:tc>
          <w:tcPr>
            <w:tcW w:w="0" w:type="auto"/>
          </w:tcPr>
          <w:p w14:paraId="5DB98263" w14:textId="77777777"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30CC0647" w14:textId="77777777" w:rsidR="00057A06" w:rsidRDefault="00885280">
            <w:pPr>
              <w:pStyle w:val="Compact"/>
            </w:pPr>
            <w:r>
              <w:t>unchanged</w:t>
            </w:r>
          </w:p>
        </w:tc>
      </w:tr>
      <w:tr w:rsidR="00057A06" w14:paraId="79A60129" w14:textId="77777777">
        <w:tc>
          <w:tcPr>
            <w:tcW w:w="0" w:type="auto"/>
          </w:tcPr>
          <w:p w14:paraId="58C36411" w14:textId="77777777" w:rsidR="00057A06" w:rsidRDefault="00C57C9E">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14:paraId="5AE2C9AC" w14:textId="77777777" w:rsidR="00057A06" w:rsidRDefault="00885280">
            <w:pPr>
              <w:pStyle w:val="Compact"/>
            </w:pPr>
            <w:r>
              <w:t>-0.49</w:t>
            </w:r>
          </w:p>
        </w:tc>
        <w:tc>
          <w:tcPr>
            <w:tcW w:w="0" w:type="auto"/>
          </w:tcPr>
          <w:p w14:paraId="495FC218" w14:textId="77777777" w:rsidR="00057A06" w:rsidRDefault="00885280">
            <w:pPr>
              <w:pStyle w:val="Compact"/>
            </w:pPr>
            <w:r>
              <w:t>-0.51</w:t>
            </w:r>
          </w:p>
        </w:tc>
      </w:tr>
      <w:tr w:rsidR="00057A06" w14:paraId="01689CAF" w14:textId="77777777">
        <w:tc>
          <w:tcPr>
            <w:tcW w:w="0" w:type="auto"/>
          </w:tcPr>
          <w:p w14:paraId="7087780E" w14:textId="77777777" w:rsidR="00057A06" w:rsidRDefault="00C57C9E">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14:paraId="18159C29" w14:textId="77777777" w:rsidR="00057A06" w:rsidRDefault="00885280">
            <w:pPr>
              <w:pStyle w:val="Compact"/>
            </w:pPr>
            <w:r>
              <w:t>901 g</w:t>
            </w:r>
          </w:p>
        </w:tc>
        <w:tc>
          <w:tcPr>
            <w:tcW w:w="0" w:type="auto"/>
          </w:tcPr>
          <w:p w14:paraId="10149A1A" w14:textId="77777777" w:rsidR="00057A06" w:rsidRDefault="00885280">
            <w:pPr>
              <w:pStyle w:val="Compact"/>
            </w:pPr>
            <w:r>
              <w:t>899 g</w:t>
            </w:r>
          </w:p>
        </w:tc>
      </w:tr>
      <w:tr w:rsidR="00057A06" w14:paraId="6EB34C14" w14:textId="77777777">
        <w:tc>
          <w:tcPr>
            <w:tcW w:w="0" w:type="auto"/>
          </w:tcPr>
          <w:p w14:paraId="254F92C2" w14:textId="77777777" w:rsidR="00057A06" w:rsidRDefault="00885280">
            <w:pPr>
              <w:pStyle w:val="Compact"/>
            </w:pPr>
            <m:oMath>
              <m:r>
                <w:rPr>
                  <w:rFonts w:ascii="Cambria Math" w:hAnsi="Cambria Math"/>
                </w:rPr>
                <m:t>k</m:t>
              </m:r>
            </m:oMath>
            <w:r>
              <w:t>, weight-at-age growth rate</w:t>
            </w:r>
          </w:p>
        </w:tc>
        <w:tc>
          <w:tcPr>
            <w:tcW w:w="0" w:type="auto"/>
          </w:tcPr>
          <w:p w14:paraId="78BDE442" w14:textId="77777777"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27EA9DC5" w14:textId="77777777" w:rsidR="00057A06" w:rsidRDefault="00885280">
            <w:pPr>
              <w:pStyle w:val="Compact"/>
            </w:pPr>
            <w:r>
              <w:t>unchanged</w:t>
            </w:r>
          </w:p>
        </w:tc>
      </w:tr>
      <w:tr w:rsidR="00057A06" w14:paraId="675341FE" w14:textId="77777777">
        <w:tc>
          <w:tcPr>
            <w:tcW w:w="0" w:type="auto"/>
          </w:tcPr>
          <w:p w14:paraId="6F7AA056" w14:textId="77777777" w:rsidR="00057A06" w:rsidRDefault="00C57C9E">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14:paraId="4E65F3DC" w14:textId="77777777" w:rsidR="00057A06" w:rsidRDefault="00885280">
            <w:pPr>
              <w:pStyle w:val="Compact"/>
            </w:pPr>
            <w:r>
              <w:t>-0.37</w:t>
            </w:r>
          </w:p>
        </w:tc>
        <w:tc>
          <w:tcPr>
            <w:tcW w:w="0" w:type="auto"/>
          </w:tcPr>
          <w:p w14:paraId="38491910" w14:textId="77777777" w:rsidR="00057A06" w:rsidRDefault="00885280">
            <w:pPr>
              <w:pStyle w:val="Compact"/>
            </w:pPr>
            <w:r>
              <w:t>-0.38</w:t>
            </w:r>
          </w:p>
        </w:tc>
      </w:tr>
      <w:tr w:rsidR="00057A06" w14:paraId="205A2ECC" w14:textId="77777777">
        <w:tc>
          <w:tcPr>
            <w:tcW w:w="0" w:type="auto"/>
          </w:tcPr>
          <w:p w14:paraId="00179C8C" w14:textId="77777777" w:rsidR="00057A06" w:rsidRDefault="00885280">
            <w:pPr>
              <w:pStyle w:val="Compact"/>
            </w:pPr>
            <m:oMath>
              <m:r>
                <w:rPr>
                  <w:rFonts w:ascii="Cambria Math" w:hAnsi="Cambria Math"/>
                </w:rPr>
                <m:t>a</m:t>
              </m:r>
            </m:oMath>
            <w:r>
              <w:t xml:space="preserve">, </w:t>
            </w:r>
            <m:oMath>
              <m:r>
                <w:rPr>
                  <w:rFonts w:ascii="Cambria Math" w:hAnsi="Cambria Math"/>
                </w:rPr>
                <m:t>b</m:t>
              </m:r>
            </m:oMath>
            <w:r>
              <w:t>, slope and intercept of linear relationship between sd(length at age) and age, post 1980s</w:t>
            </w:r>
          </w:p>
        </w:tc>
        <w:tc>
          <w:tcPr>
            <w:tcW w:w="0" w:type="auto"/>
          </w:tcPr>
          <w:p w14:paraId="24DD5039" w14:textId="77777777" w:rsidR="00057A06" w:rsidRDefault="00885280">
            <w:pPr>
              <w:pStyle w:val="Compact"/>
            </w:pPr>
            <w:r>
              <w:t>-0.02, 2.18</w:t>
            </w:r>
          </w:p>
        </w:tc>
        <w:tc>
          <w:tcPr>
            <w:tcW w:w="0" w:type="auto"/>
          </w:tcPr>
          <w:p w14:paraId="595B5860" w14:textId="77777777" w:rsidR="00057A06" w:rsidRDefault="00885280">
            <w:pPr>
              <w:pStyle w:val="Compact"/>
            </w:pPr>
            <w:r>
              <w:t>-0.02, 2.17</w:t>
            </w:r>
          </w:p>
        </w:tc>
      </w:tr>
    </w:tbl>
    <w:p w14:paraId="3EC20C5F" w14:textId="77777777" w:rsidR="00057A06" w:rsidRDefault="00885280">
      <w:pPr>
        <w:pStyle w:val="BodyText"/>
      </w:pPr>
      <w:r>
        <w:t>An exploratory model was run wherein the 2021 size-at-age probability matrix for 1980-present was used instead of the updated matrix; estimated female spawning biomass and total (2+ biomass) for 2024 varied by less than 0.</w:t>
      </w:r>
      <w:commentRangeStart w:id="37"/>
      <w:r>
        <w:t>16</w:t>
      </w:r>
      <w:commentRangeEnd w:id="37"/>
      <w:r w:rsidR="002A0BE8">
        <w:rPr>
          <w:rStyle w:val="CommentReference"/>
        </w:rPr>
        <w:commentReference w:id="37"/>
      </w:r>
      <w:r>
        <w:t>%.</w:t>
      </w:r>
    </w:p>
    <w:p w14:paraId="35615E32" w14:textId="77777777" w:rsidR="00057A06" w:rsidRDefault="00885280">
      <w:pPr>
        <w:pStyle w:val="Heading2"/>
      </w:pPr>
      <w:bookmarkStart w:id="38" w:name="X6b8b2176d5b312c41a18cd7ba30da12d85624da"/>
      <w:bookmarkEnd w:id="35"/>
      <w:r>
        <w:t>Parameters Estimated Inside the Assessment Model</w:t>
      </w:r>
    </w:p>
    <w:p w14:paraId="73677B27" w14:textId="77777777" w:rsidR="00057A06" w:rsidRDefault="00885280">
      <w:pPr>
        <w:pStyle w:val="FirstParagraph"/>
      </w:pPr>
      <w:r>
        <w:t>The parameters estimated conditionally inside the assessment model are listed in the table below.</w:t>
      </w:r>
    </w:p>
    <w:p w14:paraId="63EC82F3" w14:textId="77777777"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76"/>
        <w:gridCol w:w="2780"/>
        <w:gridCol w:w="1404"/>
      </w:tblGrid>
      <w:tr w:rsidR="00057A06" w14:paraId="5B34697C" w14:textId="77777777">
        <w:trPr>
          <w:tblHeader/>
        </w:trPr>
        <w:tc>
          <w:tcPr>
            <w:tcW w:w="0" w:type="auto"/>
          </w:tcPr>
          <w:p w14:paraId="036880D1" w14:textId="77777777" w:rsidR="00057A06" w:rsidRDefault="00885280">
            <w:pPr>
              <w:pStyle w:val="Compact"/>
            </w:pPr>
            <w:r>
              <w:t>Parameter</w:t>
            </w:r>
          </w:p>
        </w:tc>
        <w:tc>
          <w:tcPr>
            <w:tcW w:w="0" w:type="auto"/>
          </w:tcPr>
          <w:p w14:paraId="5B2291EA" w14:textId="77777777" w:rsidR="00057A06" w:rsidRDefault="00885280">
            <w:pPr>
              <w:pStyle w:val="Compact"/>
            </w:pPr>
            <w:r>
              <w:t>Symbol</w:t>
            </w:r>
          </w:p>
        </w:tc>
        <w:tc>
          <w:tcPr>
            <w:tcW w:w="0" w:type="auto"/>
          </w:tcPr>
          <w:p w14:paraId="58449C7E" w14:textId="77777777" w:rsidR="00057A06" w:rsidRDefault="00885280">
            <w:pPr>
              <w:pStyle w:val="Compact"/>
            </w:pPr>
            <w:r>
              <w:t>Number</w:t>
            </w:r>
          </w:p>
        </w:tc>
      </w:tr>
      <w:tr w:rsidR="00057A06" w14:paraId="4BA21919" w14:textId="77777777">
        <w:tc>
          <w:tcPr>
            <w:tcW w:w="0" w:type="auto"/>
          </w:tcPr>
          <w:p w14:paraId="04BFA07A" w14:textId="77777777" w:rsidR="00057A06" w:rsidRDefault="00885280">
            <w:pPr>
              <w:pStyle w:val="Compact"/>
            </w:pPr>
            <w:r>
              <w:t>Natural mortality</w:t>
            </w:r>
          </w:p>
        </w:tc>
        <w:tc>
          <w:tcPr>
            <w:tcW w:w="0" w:type="auto"/>
          </w:tcPr>
          <w:p w14:paraId="467C2769" w14:textId="77777777" w:rsidR="00057A06" w:rsidRDefault="00885280">
            <w:pPr>
              <w:pStyle w:val="Compact"/>
            </w:pPr>
            <m:oMathPara>
              <m:oMath>
                <m:r>
                  <w:rPr>
                    <w:rFonts w:ascii="Cambria Math" w:hAnsi="Cambria Math"/>
                  </w:rPr>
                  <m:t>M</m:t>
                </m:r>
              </m:oMath>
            </m:oMathPara>
          </w:p>
        </w:tc>
        <w:tc>
          <w:tcPr>
            <w:tcW w:w="0" w:type="auto"/>
          </w:tcPr>
          <w:p w14:paraId="2400BEBD" w14:textId="77777777" w:rsidR="00057A06" w:rsidRDefault="00885280">
            <w:pPr>
              <w:pStyle w:val="Compact"/>
            </w:pPr>
            <w:r>
              <w:t>1</w:t>
            </w:r>
          </w:p>
        </w:tc>
      </w:tr>
      <w:tr w:rsidR="00057A06" w14:paraId="6B13D71B" w14:textId="77777777">
        <w:tc>
          <w:tcPr>
            <w:tcW w:w="0" w:type="auto"/>
          </w:tcPr>
          <w:p w14:paraId="24A9B604" w14:textId="77777777" w:rsidR="00057A06" w:rsidRDefault="00885280">
            <w:pPr>
              <w:pStyle w:val="Compact"/>
            </w:pPr>
            <w:r>
              <w:t>Survey catchability</w:t>
            </w:r>
          </w:p>
        </w:tc>
        <w:tc>
          <w:tcPr>
            <w:tcW w:w="0" w:type="auto"/>
          </w:tcPr>
          <w:p w14:paraId="1DB87A71" w14:textId="77777777" w:rsidR="00057A06" w:rsidRDefault="00885280">
            <w:pPr>
              <w:pStyle w:val="Compact"/>
            </w:pPr>
            <m:oMathPara>
              <m:oMath>
                <m:r>
                  <w:rPr>
                    <w:rFonts w:ascii="Cambria Math" w:hAnsi="Cambria Math"/>
                  </w:rPr>
                  <m:t>q</m:t>
                </m:r>
              </m:oMath>
            </m:oMathPara>
          </w:p>
        </w:tc>
        <w:tc>
          <w:tcPr>
            <w:tcW w:w="0" w:type="auto"/>
          </w:tcPr>
          <w:p w14:paraId="493E035D" w14:textId="77777777" w:rsidR="00057A06" w:rsidRDefault="00885280">
            <w:pPr>
              <w:pStyle w:val="Compact"/>
            </w:pPr>
            <w:r>
              <w:t>1</w:t>
            </w:r>
          </w:p>
        </w:tc>
      </w:tr>
      <w:tr w:rsidR="00057A06" w14:paraId="136D833A" w14:textId="77777777">
        <w:tc>
          <w:tcPr>
            <w:tcW w:w="0" w:type="auto"/>
          </w:tcPr>
          <w:p w14:paraId="73301C38" w14:textId="77777777" w:rsidR="00057A06" w:rsidRDefault="00885280">
            <w:pPr>
              <w:pStyle w:val="Compact"/>
            </w:pPr>
            <w:r>
              <w:t>log(mean recruitment)</w:t>
            </w:r>
          </w:p>
        </w:tc>
        <w:tc>
          <w:tcPr>
            <w:tcW w:w="0" w:type="auto"/>
          </w:tcPr>
          <w:p w14:paraId="17B78276" w14:textId="77777777" w:rsidR="00057A06" w:rsidRDefault="00C57C9E">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14:paraId="7614B4EB" w14:textId="77777777" w:rsidR="00057A06" w:rsidRDefault="00885280">
            <w:pPr>
              <w:pStyle w:val="Compact"/>
            </w:pPr>
            <w:r>
              <w:t>1</w:t>
            </w:r>
          </w:p>
        </w:tc>
      </w:tr>
      <w:tr w:rsidR="00057A06" w14:paraId="36B56C02" w14:textId="77777777">
        <w:tc>
          <w:tcPr>
            <w:tcW w:w="0" w:type="auto"/>
          </w:tcPr>
          <w:p w14:paraId="6B4FF241" w14:textId="77777777" w:rsidR="00057A06" w:rsidRDefault="00885280">
            <w:pPr>
              <w:pStyle w:val="Compact"/>
            </w:pPr>
            <w:r>
              <w:t>Recruitment variability</w:t>
            </w:r>
          </w:p>
        </w:tc>
        <w:tc>
          <w:tcPr>
            <w:tcW w:w="0" w:type="auto"/>
          </w:tcPr>
          <w:p w14:paraId="750D8B91" w14:textId="77777777" w:rsidR="00057A06" w:rsidRDefault="00C57C9E">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14:paraId="23B01F81" w14:textId="77777777" w:rsidR="00057A06" w:rsidRDefault="00885280">
            <w:pPr>
              <w:pStyle w:val="Compact"/>
            </w:pPr>
            <w:r>
              <w:t>1</w:t>
            </w:r>
          </w:p>
        </w:tc>
      </w:tr>
      <w:tr w:rsidR="00057A06" w14:paraId="43F59E9B" w14:textId="77777777">
        <w:tc>
          <w:tcPr>
            <w:tcW w:w="0" w:type="auto"/>
          </w:tcPr>
          <w:p w14:paraId="68FD61E4" w14:textId="77777777" w:rsidR="00057A06" w:rsidRDefault="00885280">
            <w:pPr>
              <w:pStyle w:val="Compact"/>
            </w:pPr>
            <w:proofErr w:type="spellStart"/>
            <w:r>
              <w:t>Spawner</w:t>
            </w:r>
            <w:proofErr w:type="spellEnd"/>
            <w:r>
              <w:t>-per-recruit reference points</w:t>
            </w:r>
          </w:p>
        </w:tc>
        <w:tc>
          <w:tcPr>
            <w:tcW w:w="0" w:type="auto"/>
          </w:tcPr>
          <w:p w14:paraId="5BA14783" w14:textId="77777777" w:rsidR="00057A06" w:rsidRDefault="00C57C9E">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14:paraId="554144B4" w14:textId="77777777" w:rsidR="00057A06" w:rsidRDefault="00885280">
            <w:pPr>
              <w:pStyle w:val="Compact"/>
            </w:pPr>
            <w:r>
              <w:t>3</w:t>
            </w:r>
          </w:p>
        </w:tc>
      </w:tr>
      <w:tr w:rsidR="00057A06" w14:paraId="0616EDFF" w14:textId="77777777">
        <w:tc>
          <w:tcPr>
            <w:tcW w:w="0" w:type="auto"/>
          </w:tcPr>
          <w:p w14:paraId="40D28BC2" w14:textId="77777777" w:rsidR="00057A06" w:rsidRDefault="00885280">
            <w:pPr>
              <w:pStyle w:val="Compact"/>
            </w:pPr>
            <w:r>
              <w:t>Recruitment deviations</w:t>
            </w:r>
          </w:p>
        </w:tc>
        <w:tc>
          <w:tcPr>
            <w:tcW w:w="0" w:type="auto"/>
          </w:tcPr>
          <w:p w14:paraId="68485715" w14:textId="77777777" w:rsidR="00057A06" w:rsidRDefault="00C57C9E">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14:paraId="3A41B704" w14:textId="77777777" w:rsidR="00057A06" w:rsidRDefault="00885280">
            <w:pPr>
              <w:pStyle w:val="Compact"/>
            </w:pPr>
            <w:r>
              <w:t>89</w:t>
            </w:r>
          </w:p>
        </w:tc>
      </w:tr>
      <w:tr w:rsidR="00057A06" w14:paraId="2F49A974" w14:textId="77777777">
        <w:tc>
          <w:tcPr>
            <w:tcW w:w="0" w:type="auto"/>
          </w:tcPr>
          <w:p w14:paraId="38B50570" w14:textId="77777777" w:rsidR="00057A06" w:rsidRDefault="00885280">
            <w:pPr>
              <w:pStyle w:val="Compact"/>
            </w:pPr>
            <w:r>
              <w:t>Average fishing mortality</w:t>
            </w:r>
          </w:p>
        </w:tc>
        <w:tc>
          <w:tcPr>
            <w:tcW w:w="0" w:type="auto"/>
          </w:tcPr>
          <w:p w14:paraId="139E5D33" w14:textId="77777777" w:rsidR="00057A06" w:rsidRDefault="00C57C9E">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14:paraId="3D6A3A41" w14:textId="77777777" w:rsidR="00057A06" w:rsidRDefault="00885280">
            <w:pPr>
              <w:pStyle w:val="Compact"/>
            </w:pPr>
            <w:r>
              <w:t>1</w:t>
            </w:r>
          </w:p>
        </w:tc>
      </w:tr>
      <w:tr w:rsidR="00057A06" w14:paraId="27255267" w14:textId="77777777">
        <w:tc>
          <w:tcPr>
            <w:tcW w:w="0" w:type="auto"/>
          </w:tcPr>
          <w:p w14:paraId="37F698D0" w14:textId="77777777" w:rsidR="00057A06" w:rsidRDefault="00885280">
            <w:pPr>
              <w:pStyle w:val="Compact"/>
            </w:pPr>
            <w:r>
              <w:t>Fishing mortality deviations</w:t>
            </w:r>
          </w:p>
        </w:tc>
        <w:tc>
          <w:tcPr>
            <w:tcW w:w="0" w:type="auto"/>
          </w:tcPr>
          <w:p w14:paraId="0A513CF5" w14:textId="77777777" w:rsidR="00057A06" w:rsidRDefault="00C57C9E">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14:paraId="699C2ADD" w14:textId="77777777" w:rsidR="00057A06" w:rsidRDefault="00885280">
            <w:pPr>
              <w:pStyle w:val="Compact"/>
            </w:pPr>
            <w:r>
              <w:t>63</w:t>
            </w:r>
          </w:p>
        </w:tc>
      </w:tr>
      <w:tr w:rsidR="00057A06" w14:paraId="47AC3661" w14:textId="77777777">
        <w:tc>
          <w:tcPr>
            <w:tcW w:w="0" w:type="auto"/>
          </w:tcPr>
          <w:p w14:paraId="5DD70565" w14:textId="77777777" w:rsidR="00057A06" w:rsidRDefault="00885280">
            <w:pPr>
              <w:pStyle w:val="Compact"/>
            </w:pPr>
            <w:r>
              <w:t>Fishery selectivity coefficients</w:t>
            </w:r>
          </w:p>
        </w:tc>
        <w:tc>
          <w:tcPr>
            <w:tcW w:w="0" w:type="auto"/>
          </w:tcPr>
          <w:p w14:paraId="1CF6D493" w14:textId="77777777" w:rsidR="00057A06" w:rsidRDefault="00C57C9E">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14:paraId="4445DFEC" w14:textId="77777777" w:rsidR="00057A06" w:rsidRDefault="00885280">
            <w:pPr>
              <w:pStyle w:val="Compact"/>
            </w:pPr>
            <w:r>
              <w:t>6</w:t>
            </w:r>
          </w:p>
        </w:tc>
      </w:tr>
      <w:tr w:rsidR="00057A06" w14:paraId="6032290B" w14:textId="77777777">
        <w:tc>
          <w:tcPr>
            <w:tcW w:w="0" w:type="auto"/>
          </w:tcPr>
          <w:p w14:paraId="34AEF251" w14:textId="77777777" w:rsidR="00057A06" w:rsidRDefault="00885280">
            <w:pPr>
              <w:pStyle w:val="Compact"/>
            </w:pPr>
            <w:r>
              <w:t>Survey selectivity coefficients</w:t>
            </w:r>
          </w:p>
        </w:tc>
        <w:tc>
          <w:tcPr>
            <w:tcW w:w="0" w:type="auto"/>
          </w:tcPr>
          <w:p w14:paraId="3692E76A" w14:textId="77777777" w:rsidR="00057A06" w:rsidRDefault="00C57C9E">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14:paraId="3CC4AD1E" w14:textId="77777777" w:rsidR="00057A06" w:rsidRDefault="00885280">
            <w:pPr>
              <w:pStyle w:val="Compact"/>
            </w:pPr>
            <w:r>
              <w:t>2</w:t>
            </w:r>
          </w:p>
        </w:tc>
      </w:tr>
      <w:tr w:rsidR="00057A06" w14:paraId="28933E11" w14:textId="77777777">
        <w:tc>
          <w:tcPr>
            <w:tcW w:w="0" w:type="auto"/>
          </w:tcPr>
          <w:p w14:paraId="7F5D8055" w14:textId="77777777" w:rsidR="00057A06" w:rsidRDefault="00885280">
            <w:pPr>
              <w:pStyle w:val="Compact"/>
            </w:pPr>
            <w:r>
              <w:t>Maturity-at-age coefficients</w:t>
            </w:r>
          </w:p>
        </w:tc>
        <w:tc>
          <w:tcPr>
            <w:tcW w:w="0" w:type="auto"/>
          </w:tcPr>
          <w:p w14:paraId="411127F4"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14:paraId="4A3684D8" w14:textId="77777777" w:rsidR="00057A06" w:rsidRDefault="00885280">
            <w:pPr>
              <w:pStyle w:val="Compact"/>
            </w:pPr>
            <w:r>
              <w:t>2</w:t>
            </w:r>
          </w:p>
        </w:tc>
      </w:tr>
      <w:tr w:rsidR="00057A06" w14:paraId="3396A6A6" w14:textId="77777777">
        <w:tc>
          <w:tcPr>
            <w:tcW w:w="0" w:type="auto"/>
          </w:tcPr>
          <w:p w14:paraId="33C0E5B9" w14:textId="77777777" w:rsidR="00057A06" w:rsidRDefault="00885280">
            <w:pPr>
              <w:pStyle w:val="Compact"/>
            </w:pPr>
            <w:r>
              <w:t>Total</w:t>
            </w:r>
          </w:p>
        </w:tc>
        <w:tc>
          <w:tcPr>
            <w:tcW w:w="0" w:type="auto"/>
          </w:tcPr>
          <w:p w14:paraId="0A39B1FE" w14:textId="77777777" w:rsidR="00057A06" w:rsidRDefault="00057A06">
            <w:pPr>
              <w:pStyle w:val="Compact"/>
            </w:pPr>
          </w:p>
        </w:tc>
        <w:tc>
          <w:tcPr>
            <w:tcW w:w="0" w:type="auto"/>
          </w:tcPr>
          <w:p w14:paraId="626E1132" w14:textId="77777777" w:rsidR="00057A06" w:rsidRDefault="00885280">
            <w:pPr>
              <w:pStyle w:val="Compact"/>
            </w:pPr>
            <w:r>
              <w:t>170</w:t>
            </w:r>
          </w:p>
        </w:tc>
      </w:tr>
    </w:tbl>
    <w:p w14:paraId="3583EEF8" w14:textId="77777777" w:rsidR="00057A06" w:rsidRDefault="00885280">
      <w:pPr>
        <w:pStyle w:val="BodyText"/>
      </w:pPr>
      <w:r>
        <w:lastRenderedPageBreak/>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14:paraId="21737092" w14:textId="77777777"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14:paraId="64B247A9" w14:textId="77777777" w:rsidR="00057A06" w:rsidRDefault="00885280">
      <w:pPr>
        <w:pStyle w:val="BodyText"/>
      </w:pPr>
      <w:r>
        <w:t xml:space="preserve">Maturity-at-age is conditionally estimated within the assessment following the method presented in </w:t>
      </w:r>
      <w:proofErr w:type="spellStart"/>
      <w:r>
        <w:t>Hulson</w:t>
      </w:r>
      <w:proofErr w:type="spellEnd"/>
      <w:r>
        <w:t xml:space="preserve"> et al. (2011). Parameter estimates for maturity-at-age are obtained by fitting two datasets collected on female POP maturity from Lunsford (1999) and </w:t>
      </w:r>
      <w:proofErr w:type="spellStart"/>
      <w:r>
        <w:t>Conrath</w:t>
      </w:r>
      <w:proofErr w:type="spellEnd"/>
      <w:r>
        <w:t xml:space="preserve"> and </w:t>
      </w:r>
      <w:proofErr w:type="spellStart"/>
      <w:r>
        <w:t>Knoth</w:t>
      </w:r>
      <w:proofErr w:type="spellEnd"/>
      <w:r>
        <w:t xml:space="preserve"> (2013). Parameters for the logistic function describing maturity-at-age are estimated conditionally within the model so that uncertainty in model results (e.g., ABC) can be linked to uncertainty in maturity parameter estimates.</w:t>
      </w:r>
    </w:p>
    <w:p w14:paraId="26740832" w14:textId="77777777" w:rsidR="00057A06" w:rsidRDefault="00885280">
      <w:pPr>
        <w:pStyle w:val="Heading1"/>
      </w:pPr>
      <w:bookmarkStart w:id="39" w:name="modeluncertainty"/>
      <w:bookmarkEnd w:id="32"/>
      <w:bookmarkEnd w:id="38"/>
      <w:r>
        <w:t>Model Uncertainty</w:t>
      </w:r>
    </w:p>
    <w:p w14:paraId="4C6B2BEC" w14:textId="77777777" w:rsidR="00057A06" w:rsidRDefault="00885280">
      <w:pPr>
        <w:pStyle w:val="FirstParagraph"/>
      </w:pPr>
      <w:r>
        <w:t>Evaluation of model uncertainty is obtained through a Markov Chain Monte Carlo (MCMC) algorithm (</w:t>
      </w:r>
      <w:proofErr w:type="spellStart"/>
      <w:r>
        <w:t>Gelman</w:t>
      </w:r>
      <w:proofErr w:type="spellEnd"/>
      <w:r>
        <w:t xml:space="preserve"> and Rubin 1996). The chain length of the MCMC was 10,000,000 and was thinned to one iteration out of every 2,000. We omit the first 2,000,000 iterations to allow for a burn-in period. We use these MCMC methods to provide further evaluation of uncertainty in the results below including 95% credible intervals for some parameters (computed as the 5th and 95th percentiles of the MCMC samples).</w:t>
      </w:r>
    </w:p>
    <w:p w14:paraId="4680DAB2" w14:textId="77777777" w:rsidR="00057A06" w:rsidRDefault="00885280">
      <w:pPr>
        <w:pStyle w:val="Heading1"/>
      </w:pPr>
      <w:bookmarkStart w:id="40" w:name="selected-model-results"/>
      <w:bookmarkEnd w:id="39"/>
      <w:r>
        <w:t>Selected Model Results</w:t>
      </w:r>
    </w:p>
    <w:p w14:paraId="5852AFF6" w14:textId="77777777"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77354D46" w14:textId="77777777"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14:paraId="52E27F9F" w14:textId="77777777" w:rsidR="00057A06" w:rsidRDefault="00885280">
      <w:pPr>
        <w:pStyle w:val="Heading2"/>
      </w:pPr>
      <w:bookmarkStart w:id="41" w:name="model-evaluation"/>
      <w:r>
        <w:t>Model Evaluation</w:t>
      </w:r>
    </w:p>
    <w:p w14:paraId="5646E714" w14:textId="77777777" w:rsidR="00057A06" w:rsidRDefault="00885280">
      <w:pPr>
        <w:pStyle w:val="Heading3"/>
      </w:pPr>
      <w:bookmarkStart w:id="42" w:name="Xd86a420dd1d88d13cfd8aa9c90fe875836a2afc"/>
      <w:r>
        <w:t>Residual Analysis and Convergence Criteria</w:t>
      </w:r>
    </w:p>
    <w:p w14:paraId="791BCED1" w14:textId="77777777"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14:paraId="3ADA1EFD" w14:textId="77777777" w:rsidR="00057A06" w:rsidRDefault="00885280">
      <w:pPr>
        <w:pStyle w:val="Heading3"/>
      </w:pPr>
      <w:bookmarkStart w:id="43" w:name="X382ded9d542d133f6d2b5130c356bfabbacd3a2"/>
      <w:bookmarkEnd w:id="42"/>
      <w:r>
        <w:lastRenderedPageBreak/>
        <w:t>Parameter Estimates and Parameter Uncertainty</w:t>
      </w:r>
    </w:p>
    <w:p w14:paraId="5CE39B83" w14:textId="77777777"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w:t>
      </w:r>
      <w:del w:id="44" w:author="Chris.Lunsford" w:date="2023-10-27T15:31:00Z">
        <w:r w:rsidDel="002A0BE8">
          <w:delText>.</w:delText>
        </w:r>
      </w:del>
      <w:r>
        <w:t>9 and 10, respectively.</w:t>
      </w:r>
    </w:p>
    <w:p w14:paraId="22D1D4FF" w14:textId="77777777"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14:paraId="66E4FD65" w14:textId="77777777" w:rsidR="00057A06" w:rsidRDefault="00885280">
      <w:pPr>
        <w:pStyle w:val="BodyText"/>
      </w:pPr>
      <w:r>
        <w:t xml:space="preserve">Table 7 shows the maximum likelihood estimate (MLE) of key parameters with corresponding 95% credible intervals from the MCMC analysis. In 2021, a comparison between standard deviations derived from the Hessian matrix and MCMC indicated that uncertainty estimates were similar </w:t>
      </w:r>
      <w:proofErr w:type="gramStart"/>
      <w:r>
        <w:t xml:space="preserve">for </w:t>
      </w:r>
      <w:proofErr w:type="gramEnd"/>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w:t>
      </w:r>
      <w:proofErr w:type="spellStart"/>
      <w:r>
        <w:t>arger</w:t>
      </w:r>
      <w:proofErr w:type="spellEnd"/>
      <w:r>
        <w:t xml:space="preserve">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14:paraId="79DA05D2" w14:textId="77777777" w:rsidR="00057A06" w:rsidRDefault="00885280">
      <w:pPr>
        <w:pStyle w:val="BodyText"/>
      </w:pPr>
      <w:r>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14:paraId="3C1E4C57" w14:textId="77777777" w:rsidR="00057A06" w:rsidRDefault="00885280">
      <w:pPr>
        <w:pStyle w:val="Heading3"/>
      </w:pPr>
      <w:bookmarkStart w:id="45" w:name="time-series-results"/>
      <w:bookmarkEnd w:id="43"/>
      <w:r>
        <w:t>Time Series Results</w:t>
      </w:r>
    </w:p>
    <w:p w14:paraId="7163739A" w14:textId="77777777" w:rsidR="00057A06" w:rsidRDefault="00885280">
      <w:pPr>
        <w:pStyle w:val="FirstParagraph"/>
      </w:pPr>
      <w:r>
        <w:rPr>
          <w:i/>
          <w:iCs/>
        </w:rPr>
        <w:t>Definitions:</w:t>
      </w:r>
      <w:r>
        <w:t xml:space="preserve"> Spawning biomass is the estimated weight of mature females. Total biomass is the esti</w:t>
      </w:r>
      <w:ins w:id="46" w:author="Chris.Lunsford" w:date="2023-10-27T15:35:00Z">
        <w:r w:rsidR="00D6262B">
          <w:t>ma</w:t>
        </w:r>
      </w:ins>
      <w:del w:id="47" w:author="Chris.Lunsford" w:date="2023-10-27T15:35:00Z">
        <w:r w:rsidDel="00D6262B">
          <w:delText>am</w:delText>
        </w:r>
      </w:del>
      <w:r>
        <w:t>ted weight of all POP age two and greater. Recruitment is measured as the number of age-2 POP. Fishing mortality is the mortality at the age the fishery has fully selected the fish.</w:t>
      </w:r>
    </w:p>
    <w:p w14:paraId="0F56DE86" w14:textId="77777777"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11">
        <w:r>
          <w:rPr>
            <w:rStyle w:val="Hyperlink"/>
          </w:rPr>
          <w:t>https://github.com/pete-hulson/goa_pop/blob/main/2023/mgmt/2020.1-2023/processed/naa.csv</w:t>
        </w:r>
      </w:hyperlink>
      <w:r>
        <w:t>.</w:t>
      </w:r>
    </w:p>
    <w:p w14:paraId="12A36CA9" w14:textId="77777777" w:rsidR="00057A06" w:rsidRDefault="00885280">
      <w:pPr>
        <w:pStyle w:val="Heading4"/>
      </w:pPr>
      <w:bookmarkStart w:id="48" w:name="biomass"/>
      <w:r>
        <w:t>Biomass</w:t>
      </w:r>
    </w:p>
    <w:p w14:paraId="228C48CB" w14:textId="77777777"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w:t>
      </w:r>
      <w:proofErr w:type="spellStart"/>
      <w:r>
        <w:t>ble</w:t>
      </w:r>
      <w:proofErr w:type="spellEnd"/>
      <w:r>
        <w:t xml:space="preserv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del w:id="49" w:author="Chris.Lunsford" w:date="2023-10-27T15:42:00Z">
        <w:r w:rsidDel="00D6262B">
          <w:delText xml:space="preserve">has </w:delText>
        </w:r>
      </w:del>
      <w:ins w:id="50" w:author="Chris.Lunsford" w:date="2023-10-27T15:42:00Z">
        <w:r w:rsidR="00D6262B">
          <w:t>ha</w:t>
        </w:r>
        <w:r w:rsidR="00D6262B">
          <w:t>ve</w:t>
        </w:r>
        <w:r w:rsidR="00D6262B">
          <w:t xml:space="preserve"> </w:t>
        </w:r>
      </w:ins>
      <w:r>
        <w:t>increased in response to fitting the large trawl survey biomass estimates since 2013 (Table 5, Figure 4).</w:t>
      </w:r>
    </w:p>
    <w:p w14:paraId="7AD14C77" w14:textId="77777777"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14:paraId="4A6F5E53" w14:textId="77777777" w:rsidR="00057A06" w:rsidRDefault="00885280">
      <w:pPr>
        <w:pStyle w:val="Heading4"/>
      </w:pPr>
      <w:bookmarkStart w:id="51" w:name="fishing-mortality"/>
      <w:bookmarkEnd w:id="48"/>
      <w:r>
        <w:lastRenderedPageBreak/>
        <w:t>Fishing Mortality</w:t>
      </w:r>
    </w:p>
    <w:p w14:paraId="2D8281FA" w14:textId="77777777"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w:t>
      </w:r>
      <w:proofErr w:type="gramStart"/>
      <w:r>
        <w:t xml:space="preserve">and </w:t>
      </w:r>
      <w:proofErr w:type="gramEnd"/>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14:paraId="02C115E9" w14:textId="77777777" w:rsidR="00057A06" w:rsidRDefault="00885280">
      <w:pPr>
        <w:pStyle w:val="Heading4"/>
      </w:pPr>
      <w:bookmarkStart w:id="52" w:name="selectivity"/>
      <w:bookmarkEnd w:id="51"/>
      <w:r>
        <w:t>Selectivity</w:t>
      </w:r>
    </w:p>
    <w:p w14:paraId="44724710" w14:textId="77777777" w:rsidR="00057A06" w:rsidRDefault="00885280">
      <w:pPr>
        <w:pStyle w:val="FirstParagraph"/>
      </w:pPr>
      <w:r>
        <w:t xml:space="preserve">The estimated selectivity curves are shown in Figure </w:t>
      </w:r>
      <w:del w:id="53" w:author="Chris.Lunsford" w:date="2023-10-27T15:44:00Z">
        <w:r w:rsidDel="00383B86">
          <w:delText xml:space="preserve">(Figure </w:delText>
        </w:r>
      </w:del>
      <w:r>
        <w:t>11</w:t>
      </w:r>
      <w:del w:id="54" w:author="Chris.Lunsford" w:date="2023-10-27T15:44:00Z">
        <w:r w:rsidDel="00383B86">
          <w:delText>)</w:delText>
        </w:r>
      </w:del>
      <w:r>
        <w:t>. The descending limb of the second-to-last time block (ending in 2006) is somewhat more domed (lower values) than the previous model, but the curves are otherwise similar.</w:t>
      </w:r>
    </w:p>
    <w:p w14:paraId="6F1D0C3A" w14:textId="77777777" w:rsidR="00057A06" w:rsidRDefault="00885280">
      <w:pPr>
        <w:pStyle w:val="Heading4"/>
      </w:pPr>
      <w:bookmarkStart w:id="55" w:name="recruitment"/>
      <w:bookmarkEnd w:id="52"/>
      <w:r>
        <w:t>Recruitment</w:t>
      </w:r>
    </w:p>
    <w:p w14:paraId="486AEEA0" w14:textId="77777777" w:rsidR="00057A06" w:rsidRDefault="00885280">
      <w:pPr>
        <w:pStyle w:val="FirstParagraph"/>
      </w:pPr>
      <w:r>
        <w:t xml:space="preserve">Recruitment (as measured by age-2 fish) for POP is highly variable and large recruitment events comprise much of the biomass for future years (Figure 9). The model estimates that recruitment was below average from 1975-1985 (Figure 10), after which </w:t>
      </w:r>
      <w:del w:id="56" w:author="Chris.Lunsford" w:date="2023-10-27T15:49:00Z">
        <w:r w:rsidDel="00383B86">
          <w:delText xml:space="preserve">is </w:delText>
        </w:r>
      </w:del>
      <w:ins w:id="57" w:author="Chris.Lunsford" w:date="2023-10-27T15:49:00Z">
        <w:r w:rsidR="00383B86">
          <w:t>i</w:t>
        </w:r>
        <w:r w:rsidR="00383B86">
          <w:t xml:space="preserve">t </w:t>
        </w:r>
      </w:ins>
      <w:r>
        <w:t>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addition of survey and fishery ages through 2021 and 2022, respectively, and is now of a similar scale to earlier estimates.</w:t>
      </w:r>
    </w:p>
    <w:p w14:paraId="49515D25" w14:textId="77777777" w:rsidR="00057A06" w:rsidRDefault="00885280">
      <w:pPr>
        <w:pStyle w:val="BodyText"/>
      </w:pPr>
      <w:r>
        <w:t xml:space="preserve">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w:t>
      </w:r>
      <w:commentRangeStart w:id="58"/>
      <w:r>
        <w:t>85,541</w:t>
      </w:r>
      <w:commentRangeEnd w:id="58"/>
      <w:r w:rsidR="0059013B">
        <w:rPr>
          <w:rStyle w:val="CommentReference"/>
        </w:rPr>
        <w:commentReference w:id="58"/>
      </w:r>
      <w:r>
        <w:t>.</w:t>
      </w:r>
    </w:p>
    <w:p w14:paraId="516F394B" w14:textId="77777777" w:rsidR="00057A06" w:rsidRDefault="00885280">
      <w:pPr>
        <w:pStyle w:val="Heading3"/>
      </w:pPr>
      <w:bookmarkStart w:id="59" w:name="retrospective-and-historical-analysis"/>
      <w:bookmarkEnd w:id="45"/>
      <w:bookmarkEnd w:id="55"/>
      <w:r>
        <w:t>Retrospective and Historical Analysis</w:t>
      </w:r>
    </w:p>
    <w:p w14:paraId="32F5DED1" w14:textId="77777777" w:rsidR="00057A06" w:rsidRDefault="00885280">
      <w:pPr>
        <w:pStyle w:val="FirstParagraph"/>
      </w:pPr>
      <w:r>
        <w:t xml:space="preserve">A within-model retrospective analysis of the recommended model was conducted for the last 10 years of the time series by dropping data one year at a time. The revised </w:t>
      </w:r>
      <w:proofErr w:type="spellStart"/>
      <w:r>
        <w:t>Mohn’s</w:t>
      </w:r>
      <w:proofErr w:type="spellEnd"/>
      <w:r>
        <w:t xml:space="preserve">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14:paraId="1D71D956" w14:textId="77777777" w:rsidR="00057A06" w:rsidRDefault="00885280">
      <w:pPr>
        <w:pStyle w:val="BodyText"/>
      </w:pPr>
      <w:r>
        <w:t xml:space="preserve">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w:t>
      </w:r>
      <w:proofErr w:type="gramStart"/>
      <w:r>
        <w:t>encompass</w:t>
      </w:r>
      <w:proofErr w:type="gramEnd"/>
      <w:r>
        <w:t xml:space="preserve"> the 2021 medians (Figure 9 and Tables 7</w:t>
      </w:r>
      <w:del w:id="60" w:author="Chris.Lunsford" w:date="2023-10-27T15:53:00Z">
        <w:r w:rsidDel="0059013B">
          <w:delText xml:space="preserve">). and </w:delText>
        </w:r>
      </w:del>
      <w:ins w:id="61" w:author="Chris.Lunsford" w:date="2023-10-27T15:53:00Z">
        <w:r w:rsidR="0059013B">
          <w:t xml:space="preserve">, </w:t>
        </w:r>
      </w:ins>
      <w:r>
        <w:t>9).</w:t>
      </w:r>
    </w:p>
    <w:p w14:paraId="33AB70D0" w14:textId="77777777" w:rsidR="00057A06" w:rsidRDefault="00885280">
      <w:pPr>
        <w:pStyle w:val="Heading2"/>
      </w:pPr>
      <w:bookmarkStart w:id="62" w:name="harvest-recommendations"/>
      <w:bookmarkEnd w:id="41"/>
      <w:bookmarkEnd w:id="59"/>
      <w:r>
        <w:t>Harvest recommendations</w:t>
      </w:r>
    </w:p>
    <w:p w14:paraId="5313BAB8" w14:textId="77777777" w:rsidR="00057A06" w:rsidRDefault="00885280">
      <w:pPr>
        <w:pStyle w:val="BlockText"/>
      </w:pPr>
      <w:r>
        <w:t>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w:t>
      </w:r>
      <w:proofErr w:type="spellStart"/>
      <w:r>
        <w:t>Hulson</w:t>
      </w:r>
      <w:proofErr w:type="spellEnd"/>
      <w:r>
        <w:t xml:space="preserve"> </w:t>
      </w:r>
      <w:r>
        <w:rPr>
          <w:iCs/>
        </w:rPr>
        <w:t>et al.</w:t>
      </w:r>
      <w:r>
        <w:t xml:space="preserve"> 2021) for the entirety of this section, including details on the projection approach.</w:t>
      </w:r>
    </w:p>
    <w:p w14:paraId="36EF18E9" w14:textId="77777777" w:rsidR="00057A06" w:rsidRDefault="00885280">
      <w:pPr>
        <w:pStyle w:val="Heading3"/>
      </w:pPr>
      <w:bookmarkStart w:id="63" w:name="amendment-56-reference-points"/>
      <w:r>
        <w:lastRenderedPageBreak/>
        <w:t>Amendment 56 Reference Points</w:t>
      </w:r>
    </w:p>
    <w:p w14:paraId="0D9B63FC" w14:textId="77777777"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w:t>
      </w:r>
      <w:proofErr w:type="spellStart"/>
      <w:r>
        <w:t>ence</w:t>
      </w:r>
      <w:proofErr w:type="spellEnd"/>
      <w:r>
        <w:t xml:space="preserv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w:t>
      </w:r>
      <w:proofErr w:type="gramStart"/>
      <w:r>
        <w:t xml:space="preserve">and </w:t>
      </w:r>
      <w:proofErr w:type="gramEnd"/>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14:paraId="1D577D03" w14:textId="77777777" w:rsidR="00057A06" w:rsidRDefault="00885280">
      <w:pPr>
        <w:pStyle w:val="BodyText"/>
      </w:pPr>
      <w:r>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w:t>
      </w:r>
      <w:proofErr w:type="gramStart"/>
      <w:r>
        <w:t xml:space="preserve">is </w:t>
      </w:r>
      <w:proofErr w:type="gramEnd"/>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350"/>
        <w:gridCol w:w="6969"/>
        <w:gridCol w:w="1041"/>
      </w:tblGrid>
      <w:tr w:rsidR="00057A06" w14:paraId="4361CD65" w14:textId="77777777">
        <w:trPr>
          <w:tblHeader/>
        </w:trPr>
        <w:tc>
          <w:tcPr>
            <w:tcW w:w="0" w:type="auto"/>
          </w:tcPr>
          <w:p w14:paraId="406393FD" w14:textId="77777777" w:rsidR="00057A06" w:rsidRDefault="00885280">
            <w:pPr>
              <w:pStyle w:val="Compact"/>
            </w:pPr>
            <w:r>
              <w:t>Reference Point</w:t>
            </w:r>
          </w:p>
        </w:tc>
        <w:tc>
          <w:tcPr>
            <w:tcW w:w="0" w:type="auto"/>
          </w:tcPr>
          <w:p w14:paraId="473117B8" w14:textId="77777777" w:rsidR="00057A06" w:rsidRDefault="00885280">
            <w:pPr>
              <w:pStyle w:val="Compact"/>
            </w:pPr>
            <w:r>
              <w:t>Description</w:t>
            </w:r>
          </w:p>
        </w:tc>
        <w:tc>
          <w:tcPr>
            <w:tcW w:w="0" w:type="auto"/>
          </w:tcPr>
          <w:p w14:paraId="4167BA45" w14:textId="77777777" w:rsidR="00057A06" w:rsidRDefault="00885280">
            <w:pPr>
              <w:pStyle w:val="Compact"/>
            </w:pPr>
            <w:commentRangeStart w:id="64"/>
            <w:r>
              <w:t>Value</w:t>
            </w:r>
            <w:commentRangeEnd w:id="64"/>
            <w:r w:rsidR="000E0C23">
              <w:rPr>
                <w:rStyle w:val="CommentReference"/>
              </w:rPr>
              <w:commentReference w:id="64"/>
            </w:r>
          </w:p>
        </w:tc>
      </w:tr>
      <w:tr w:rsidR="00057A06" w14:paraId="29858DC4" w14:textId="77777777">
        <w:tc>
          <w:tcPr>
            <w:tcW w:w="0" w:type="auto"/>
          </w:tcPr>
          <w:p w14:paraId="1A117DDA" w14:textId="77777777" w:rsidR="00057A06" w:rsidRDefault="00C57C9E">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Pr>
          <w:p w14:paraId="2C15C5B9" w14:textId="77777777" w:rsidR="00057A06" w:rsidRDefault="00885280">
            <w:pPr>
              <w:pStyle w:val="Compact"/>
            </w:pPr>
            <w:r>
              <w:t>The equilibrium spawning biomass that would be obtained in the absence of fishing</w:t>
            </w:r>
          </w:p>
        </w:tc>
        <w:tc>
          <w:tcPr>
            <w:tcW w:w="0" w:type="auto"/>
          </w:tcPr>
          <w:p w14:paraId="5A4F2684" w14:textId="77777777" w:rsidR="00057A06" w:rsidRDefault="00885280">
            <w:pPr>
              <w:pStyle w:val="Compact"/>
            </w:pPr>
            <w:r>
              <w:t>343,618 t</w:t>
            </w:r>
          </w:p>
        </w:tc>
      </w:tr>
      <w:tr w:rsidR="00057A06" w14:paraId="786FC406" w14:textId="77777777">
        <w:tc>
          <w:tcPr>
            <w:tcW w:w="0" w:type="auto"/>
          </w:tcPr>
          <w:p w14:paraId="039C5CB1" w14:textId="77777777" w:rsidR="00057A06" w:rsidRDefault="00C57C9E">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209CA687" w14:textId="77777777" w:rsidR="00057A06" w:rsidRDefault="00885280">
            <w:pPr>
              <w:pStyle w:val="Compact"/>
            </w:pPr>
            <w:r>
              <w:t>40% of the equilibrium spawning biomass that would be obtained in the absence of fishing</w:t>
            </w:r>
          </w:p>
        </w:tc>
        <w:tc>
          <w:tcPr>
            <w:tcW w:w="0" w:type="auto"/>
          </w:tcPr>
          <w:p w14:paraId="34AD53AC" w14:textId="77777777" w:rsidR="00057A06" w:rsidRDefault="00885280">
            <w:pPr>
              <w:pStyle w:val="Compact"/>
            </w:pPr>
            <w:r>
              <w:t>137,447 t</w:t>
            </w:r>
          </w:p>
        </w:tc>
      </w:tr>
      <w:tr w:rsidR="00057A06" w14:paraId="01931DE1" w14:textId="77777777">
        <w:tc>
          <w:tcPr>
            <w:tcW w:w="0" w:type="auto"/>
          </w:tcPr>
          <w:p w14:paraId="72C01283" w14:textId="77777777" w:rsidR="00057A06" w:rsidRDefault="00C57C9E">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4D932101" w14:textId="77777777" w:rsidR="00057A06" w:rsidRDefault="00885280">
            <w:pPr>
              <w:pStyle w:val="Compact"/>
            </w:pPr>
            <w:r>
              <w:t>35% of the equilibrium spawning biomass that would be obtained in the absence of fishing</w:t>
            </w:r>
          </w:p>
        </w:tc>
        <w:tc>
          <w:tcPr>
            <w:tcW w:w="0" w:type="auto"/>
          </w:tcPr>
          <w:p w14:paraId="2065EF1E" w14:textId="77777777" w:rsidR="00057A06" w:rsidRDefault="00885280">
            <w:pPr>
              <w:pStyle w:val="Compact"/>
            </w:pPr>
            <w:r>
              <w:t>120,266 t</w:t>
            </w:r>
          </w:p>
        </w:tc>
      </w:tr>
      <w:tr w:rsidR="00057A06" w14:paraId="65B179EA" w14:textId="77777777">
        <w:tc>
          <w:tcPr>
            <w:tcW w:w="0" w:type="auto"/>
          </w:tcPr>
          <w:p w14:paraId="03EDFB43" w14:textId="77777777" w:rsidR="00057A06" w:rsidRDefault="00C57C9E">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5BCCE77F" w14:textId="77777777" w:rsidR="00057A06" w:rsidRDefault="00885280">
            <w:pPr>
              <w:pStyle w:val="Compact"/>
            </w:pPr>
            <w:r>
              <w:t>The fishing mortality rate that reduces the equilibrium level of spawning per recruit to 40% of the level that would be obtained in the absence of fishing</w:t>
            </w:r>
          </w:p>
        </w:tc>
        <w:tc>
          <w:tcPr>
            <w:tcW w:w="0" w:type="auto"/>
          </w:tcPr>
          <w:p w14:paraId="5ED9D446" w14:textId="77777777" w:rsidR="00057A06" w:rsidRDefault="00885280">
            <w:pPr>
              <w:pStyle w:val="Compact"/>
            </w:pPr>
            <w:r>
              <w:t>0.1</w:t>
            </w:r>
          </w:p>
        </w:tc>
      </w:tr>
      <w:tr w:rsidR="00057A06" w14:paraId="1BF0AAF4" w14:textId="77777777">
        <w:tc>
          <w:tcPr>
            <w:tcW w:w="0" w:type="auto"/>
          </w:tcPr>
          <w:p w14:paraId="649EE2D8" w14:textId="77777777" w:rsidR="00057A06" w:rsidRDefault="00885280">
            <w:pPr>
              <w:pStyle w:val="Compact"/>
            </w:pPr>
            <w:r>
              <w:t>ABC</w:t>
            </w:r>
          </w:p>
        </w:tc>
        <w:tc>
          <w:tcPr>
            <w:tcW w:w="0" w:type="auto"/>
          </w:tcPr>
          <w:p w14:paraId="3E715455"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14:paraId="1CBD0EE2" w14:textId="77777777" w:rsidR="00057A06" w:rsidRDefault="00885280">
            <w:pPr>
              <w:pStyle w:val="Compact"/>
            </w:pPr>
            <w:r>
              <w:t>39,719 t</w:t>
            </w:r>
          </w:p>
        </w:tc>
      </w:tr>
      <w:tr w:rsidR="00057A06" w14:paraId="0A0545E0" w14:textId="77777777">
        <w:tc>
          <w:tcPr>
            <w:tcW w:w="0" w:type="auto"/>
          </w:tcPr>
          <w:p w14:paraId="7ADB049D" w14:textId="77777777" w:rsidR="00057A06" w:rsidRDefault="00C57C9E">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3F4D0128" w14:textId="77777777" w:rsidR="00057A06" w:rsidRDefault="00885280">
            <w:pPr>
              <w:pStyle w:val="Compact"/>
            </w:pPr>
            <w:r>
              <w:t>The fishing mortality rate that reduces the equilibrium level of spawning per recruit to 35% of the level that would be obtained in the absence of fishing</w:t>
            </w:r>
          </w:p>
        </w:tc>
        <w:tc>
          <w:tcPr>
            <w:tcW w:w="0" w:type="auto"/>
          </w:tcPr>
          <w:p w14:paraId="08323AC5" w14:textId="77777777" w:rsidR="00057A06" w:rsidRDefault="00885280">
            <w:pPr>
              <w:pStyle w:val="Compact"/>
            </w:pPr>
            <w:r>
              <w:t>0.12</w:t>
            </w:r>
          </w:p>
        </w:tc>
      </w:tr>
      <w:tr w:rsidR="00057A06" w14:paraId="155DF338" w14:textId="77777777">
        <w:tc>
          <w:tcPr>
            <w:tcW w:w="0" w:type="auto"/>
          </w:tcPr>
          <w:p w14:paraId="07565F98" w14:textId="77777777" w:rsidR="00057A06" w:rsidRDefault="00885280">
            <w:pPr>
              <w:pStyle w:val="Compact"/>
            </w:pPr>
            <w:r>
              <w:t>OFL</w:t>
            </w:r>
          </w:p>
        </w:tc>
        <w:tc>
          <w:tcPr>
            <w:tcW w:w="0" w:type="auto"/>
          </w:tcPr>
          <w:p w14:paraId="179E0D0F"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14:paraId="2567ACD3" w14:textId="77777777" w:rsidR="00057A06" w:rsidRDefault="00885280">
            <w:pPr>
              <w:pStyle w:val="Compact"/>
            </w:pPr>
            <w:r>
              <w:t>47,466 t</w:t>
            </w:r>
          </w:p>
        </w:tc>
      </w:tr>
    </w:tbl>
    <w:p w14:paraId="504879A5" w14:textId="77777777" w:rsidR="00057A06" w:rsidRDefault="00885280">
      <w:pPr>
        <w:pStyle w:val="Heading3"/>
      </w:pPr>
      <w:bookmarkStart w:id="65" w:name="oflabc"/>
      <w:bookmarkEnd w:id="63"/>
      <w:r>
        <w:t>Specification of OFL and Maximum Permissible ABC</w:t>
      </w:r>
    </w:p>
    <w:p w14:paraId="076F81AB" w14:textId="77777777" w:rsidR="00057A06" w:rsidRDefault="00885280">
      <w:pPr>
        <w:pStyle w:val="Heading4"/>
      </w:pPr>
      <w:bookmarkStart w:id="66" w:name="harvestprojections"/>
      <w:r>
        <w:t>Standard Harvest Scenarios (Harvest Projections)</w:t>
      </w:r>
    </w:p>
    <w:p w14:paraId="5BCE1E9D" w14:textId="77777777" w:rsidR="00057A06" w:rsidRDefault="00885280">
      <w:pPr>
        <w:pStyle w:val="FirstParagraph"/>
      </w:pPr>
      <w:r>
        <w:t>A standard set of projections is required for each stock managed under Tier 3 of Amendment 56. This set of projections encompasses seven harvest scenarios designed to satisfy the requirements of Amendment 56, the National Environmental Policy Act, and the Magnuson-Stevens Fishery Conservation and Management Act (MSFCMA). They are as follows; the modifications made for the present assessment are indicated where appropriate.</w:t>
      </w:r>
    </w:p>
    <w:p w14:paraId="0D794E4C" w14:textId="77777777" w:rsidR="00057A06" w:rsidRDefault="00885280">
      <w:pPr>
        <w:pStyle w:val="BodyText"/>
      </w:pPr>
      <w:r>
        <w:t>The first five scenarios are designed to provide a range of harvest alternatives that are likely to bracket the final TAC for 2023, are as follow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14:paraId="01BD643F" w14:textId="77777777"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w:t>
      </w:r>
      <w:proofErr w:type="spellStart"/>
      <w:r>
        <w:t>torically</w:t>
      </w:r>
      <w:proofErr w:type="spellEnd"/>
      <w:r>
        <w:t>, TAC has been constrained by ABC, so this scenario provides a likely upper limit on future TACs.)</w:t>
      </w:r>
    </w:p>
    <w:p w14:paraId="59BB85EC" w14:textId="77777777"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where this fraction is equal to the ratio of the realized catc</w:t>
      </w:r>
      <w:proofErr w:type="spellStart"/>
      <w:r>
        <w:t>hes</w:t>
      </w:r>
      <w:proofErr w:type="spellEnd"/>
      <w:r>
        <w:t xml:space="preserve"> in 2020-2022 to the ABC (which is generally the same as the TAC) recommended in the assessment for each of those years. For the remainder of the future years, maximum permissible ABC is used. (Rationale: Using recent catch to ABC </w:t>
      </w:r>
      <w:r>
        <w:lastRenderedPageBreak/>
        <w:t xml:space="preserve">ratios will yield more realistic projections for the POP fishery, which rarely realizes its full TAC or ABC). The exact calculation of these values is shown </w:t>
      </w:r>
      <w:hyperlink w:anchor="authorsF">
        <w:r>
          <w:rPr>
            <w:rStyle w:val="Hyperlink"/>
          </w:rPr>
          <w:t>below</w:t>
        </w:r>
      </w:hyperlink>
      <w:r>
        <w:t>.</w:t>
      </w:r>
    </w:p>
    <w:p w14:paraId="0A0DA20E" w14:textId="77777777"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w:t>
      </w:r>
      <w:proofErr w:type="gramStart"/>
      <w:r>
        <w:t xml:space="preserve">max </w:t>
      </w:r>
      <w:proofErr w:type="gramEnd"/>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480EAC1B" w14:textId="77777777" w:rsidR="00057A06" w:rsidRDefault="00885280">
      <w:pPr>
        <w:numPr>
          <w:ilvl w:val="0"/>
          <w:numId w:val="14"/>
        </w:numPr>
      </w:pPr>
      <w:r>
        <w:rPr>
          <w:i/>
          <w:iCs/>
        </w:rPr>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w:t>
      </w:r>
      <w:proofErr w:type="gramStart"/>
      <w:r>
        <w:t xml:space="preserve">than </w:t>
      </w:r>
      <w:proofErr w:type="gramEnd"/>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75ED6A69" w14:textId="77777777"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30183FD9" w14:textId="77777777" w:rsidR="00057A06" w:rsidRDefault="00885280">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w:t>
      </w:r>
      <w:proofErr w:type="gramStart"/>
      <w:r>
        <w:t xml:space="preserve">as </w:t>
      </w:r>
      <w:proofErr w:type="gramEnd"/>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2D562B7E" w14:textId="77777777"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w:t>
      </w:r>
      <w:proofErr w:type="gramStart"/>
      <w:r>
        <w:t xml:space="preserve">to </w:t>
      </w:r>
      <w:proofErr w:type="gramEnd"/>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14:paraId="5DCF5B6F" w14:textId="77777777"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w:t>
      </w:r>
      <w:proofErr w:type="gramStart"/>
      <w:r>
        <w:t xml:space="preserve">to </w:t>
      </w:r>
      <w:proofErr w:type="gramEnd"/>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14:paraId="76F3A948" w14:textId="77777777" w:rsidR="00057A06" w:rsidRDefault="00885280">
      <w:pPr>
        <w:pStyle w:val="Heading4"/>
      </w:pPr>
      <w:bookmarkStart w:id="67" w:name="authorsF"/>
      <w:bookmarkEnd w:id="66"/>
      <w:r>
        <w:t xml:space="preserve">How Future Catches are </w:t>
      </w:r>
      <w:proofErr w:type="gramStart"/>
      <w:r>
        <w:t>Specified</w:t>
      </w:r>
      <w:proofErr w:type="gramEnd"/>
      <w:r>
        <w:t xml:space="preserve"> for Scenario 2 (Author’s F)</w:t>
      </w:r>
    </w:p>
    <w:p w14:paraId="7CB227F0" w14:textId="77777777" w:rsidR="00057A06" w:rsidRDefault="00885280">
      <w:pPr>
        <w:pStyle w:val="BlockText"/>
      </w:pPr>
      <w:r>
        <w:t>The method for specifying catches in years 2023 to 2025 has not changed from the 2021 assessment.</w:t>
      </w:r>
    </w:p>
    <w:p w14:paraId="59B31AE5" w14:textId="77777777"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14:paraId="471BB502" w14:textId="77777777" w:rsidR="00057A06" w:rsidRDefault="00885280">
      <w:pPr>
        <w:pStyle w:val="BodyText"/>
      </w:pPr>
      <w:r>
        <w:t>The method to calculate catches for this scenario is as follows:</w:t>
      </w:r>
    </w:p>
    <w:p w14:paraId="0CFBE432" w14:textId="77777777"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14:paraId="366E1D2B" w14:textId="77777777"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xml:space="preserve">. The resultant average ratio from catch to TAC in the </w:t>
      </w:r>
      <w:r>
        <w:lastRenderedPageBreak/>
        <w:t>previous three years is 0.79; predicted catches for 2024 and 2025 are 31,454 t and 29,890 t, respectively.</w:t>
      </w:r>
    </w:p>
    <w:p w14:paraId="3961CDA4" w14:textId="77777777" w:rsidR="00057A06" w:rsidRDefault="00885280">
      <w:pPr>
        <w:pStyle w:val="FirstParagraph"/>
      </w:pPr>
      <w:r>
        <w:t>Projected catches, spawning biomass, and fishing mortality rates corresponding to the alternative harvest scenarios over a 13-year period are shown in Tables 10 through 12.</w:t>
      </w:r>
    </w:p>
    <w:p w14:paraId="781AF04E" w14:textId="77777777" w:rsidR="00057A06" w:rsidRDefault="00885280">
      <w:pPr>
        <w:pStyle w:val="Heading2"/>
      </w:pPr>
      <w:bookmarkStart w:id="68" w:name="risktable"/>
      <w:bookmarkEnd w:id="62"/>
      <w:bookmarkEnd w:id="65"/>
      <w:bookmarkEnd w:id="67"/>
      <w:r>
        <w:t>Risk Table and ABC recommendation</w:t>
      </w:r>
    </w:p>
    <w:p w14:paraId="3C81D779" w14:textId="77777777" w:rsidR="00057A06" w:rsidRDefault="00885280">
      <w:pPr>
        <w:pStyle w:val="FirstParagraph"/>
      </w:pPr>
      <w:r>
        <w:t>The SSC in its December 2018 minutes recommended that all assessment authors use the risk table when determining whether to recommend an ABC lower than the maximum permissible.</w:t>
      </w:r>
    </w:p>
    <w:p w14:paraId="5C340F9A" w14:textId="77777777" w:rsidR="00057A06" w:rsidRDefault="00885280">
      <w:pPr>
        <w:pStyle w:val="BodyText"/>
      </w:pPr>
      <w:r>
        <w:t>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14:paraId="1EA1C8E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76E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B59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6FA1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63B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14:paraId="11E92AD4"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5D3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4916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B5E5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0EC00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391CC488" w14:textId="77777777" w:rsidR="00057A06" w:rsidRDefault="00885280">
      <w:pPr>
        <w:pStyle w:val="BodyText"/>
      </w:pPr>
      <w:r>
        <w:t>An abridged summary of the considerations that led to this determination for each category follows.</w:t>
      </w:r>
    </w:p>
    <w:p w14:paraId="1FAC741E" w14:textId="77777777" w:rsidR="00057A06" w:rsidRDefault="00885280">
      <w:pPr>
        <w:pStyle w:val="Heading3"/>
      </w:pPr>
      <w:bookmarkStart w:id="69" w:name="assessmentconsiderations"/>
      <w:r>
        <w:t>Assessment considerations</w:t>
      </w:r>
    </w:p>
    <w:p w14:paraId="35EF6D27" w14:textId="77777777" w:rsidR="00057A06" w:rsidRDefault="00885280">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14:paraId="3D3B4B3B" w14:textId="2AB2CD71" w:rsidR="00057A06" w:rsidRDefault="00885280">
      <w:pPr>
        <w:pStyle w:val="BodyText"/>
      </w:pPr>
      <w:r>
        <w:rPr>
          <w:i/>
          <w:iCs/>
        </w:rPr>
        <w:t xml:space="preserve">This results in </w:t>
      </w:r>
      <w:del w:id="70" w:author="Chris.Lunsford" w:date="2023-10-27T16:05:00Z">
        <w:r w:rsidDel="000E7EA8">
          <w:rPr>
            <w:i/>
            <w:iCs/>
          </w:rPr>
          <w:delText xml:space="preserve">a </w:delText>
        </w:r>
      </w:del>
      <w:r>
        <w:rPr>
          <w:i/>
          <w:iCs/>
        </w:rPr>
        <w:t xml:space="preserve">an “assessment considerations” score of level 2, </w:t>
      </w:r>
      <w:del w:id="71" w:author="Chris.Lunsford" w:date="2023-10-27T16:05:00Z">
        <w:r w:rsidDel="000E7EA8">
          <w:rPr>
            <w:i/>
            <w:iCs/>
          </w:rPr>
          <w:delText xml:space="preserve">an </w:delText>
        </w:r>
      </w:del>
      <w:r>
        <w:rPr>
          <w:i/>
          <w:iCs/>
        </w:rPr>
        <w:t>major concern.</w:t>
      </w:r>
    </w:p>
    <w:p w14:paraId="26C1FD03" w14:textId="77777777" w:rsidR="00057A06" w:rsidRDefault="00885280">
      <w:pPr>
        <w:pStyle w:val="Heading3"/>
      </w:pPr>
      <w:bookmarkStart w:id="72" w:name="population-dynamics-considerations"/>
      <w:bookmarkEnd w:id="69"/>
      <w:r>
        <w:t>Population dynamics considerations</w:t>
      </w:r>
    </w:p>
    <w:p w14:paraId="7B14291D" w14:textId="77777777" w:rsidR="00057A06" w:rsidRDefault="00885280">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14:paraId="4F7A333F" w14:textId="77777777" w:rsidR="00057A06" w:rsidRDefault="00885280">
      <w:pPr>
        <w:pStyle w:val="BodyText"/>
      </w:pPr>
      <w:r>
        <w:t xml:space="preserve">The unusual trend of rapid increases in stock size and recruitment estimates results in a </w:t>
      </w:r>
      <w:r>
        <w:rPr>
          <w:i/>
          <w:iCs/>
        </w:rPr>
        <w:t xml:space="preserve">Level 2 (an increased/major concern) population dynamics </w:t>
      </w:r>
      <w:commentRangeStart w:id="73"/>
      <w:r>
        <w:rPr>
          <w:i/>
          <w:iCs/>
        </w:rPr>
        <w:t>rating</w:t>
      </w:r>
      <w:commentRangeEnd w:id="73"/>
      <w:r w:rsidR="000E7EA8">
        <w:rPr>
          <w:rStyle w:val="CommentReference"/>
        </w:rPr>
        <w:commentReference w:id="73"/>
      </w:r>
      <w:r>
        <w:t>.</w:t>
      </w:r>
    </w:p>
    <w:p w14:paraId="1E0CDF84" w14:textId="77777777" w:rsidR="00057A06" w:rsidRDefault="00885280">
      <w:pPr>
        <w:pStyle w:val="Heading3"/>
      </w:pPr>
      <w:bookmarkStart w:id="74" w:name="environmentalecosystem-considerations"/>
      <w:bookmarkEnd w:id="72"/>
      <w:r>
        <w:t>Environmental/Ecosystem considerations</w:t>
      </w:r>
    </w:p>
    <w:p w14:paraId="6EE78672" w14:textId="77777777" w:rsidR="00057A06" w:rsidRDefault="00885280">
      <w:pPr>
        <w:pStyle w:val="FirstParagraph"/>
      </w:pPr>
      <w:r>
        <w:t>The most recent data available suggest an ecosystem risk Level 1 – Normal: “No apparent environmental/ecosystem concerns.” This score is informed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w:t>
      </w:r>
      <w:r>
        <w:lastRenderedPageBreak/>
        <w:t xml:space="preserve">420 m depths) dwellers as adults, with a pelagic then inshore benthic juvenile stage (age 1 to 3) in the Gulf of Alaska (GOA) (Carlson and Haight 1976, Love et al. 2002, </w:t>
      </w:r>
      <w:proofErr w:type="spellStart"/>
      <w:r>
        <w:t>Rooper</w:t>
      </w:r>
      <w:proofErr w:type="spellEnd"/>
      <w:r>
        <w:t xml:space="preserve"> and Bolt 2005, </w:t>
      </w:r>
      <w:proofErr w:type="spellStart"/>
      <w:r>
        <w:t>Rooper</w:t>
      </w:r>
      <w:proofErr w:type="spellEnd"/>
      <w:r>
        <w:t xml:space="preserve"> et al. 2007, NPFMC 2010). </w:t>
      </w:r>
      <w:commentRangeStart w:id="75"/>
      <w:r>
        <w:t>There is evidence that POP are being observed higher in the water column, potentially a result of an expanding population.</w:t>
      </w:r>
      <w:commentRangeEnd w:id="75"/>
      <w:r w:rsidR="000E7EA8">
        <w:rPr>
          <w:rStyle w:val="CommentReference"/>
        </w:rPr>
        <w:commentReference w:id="75"/>
      </w:r>
      <w:r>
        <w:t xml:space="preserve">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concern given bottom temperatures along the shelf edge in the GOA cooled to average in 2023 (AFSC longline survey: </w:t>
      </w:r>
      <w:proofErr w:type="spellStart"/>
      <w:r>
        <w:t>Siwicke</w:t>
      </w:r>
      <w:proofErr w:type="spellEnd"/>
      <w:r>
        <w:t xml:space="preserve"> 2023). Surface temperatures are predicted to warm in late winter/early spring of 2024, in alignment with El </w:t>
      </w:r>
      <w:proofErr w:type="spellStart"/>
      <w:r>
        <w:t>Niño</w:t>
      </w:r>
      <w:proofErr w:type="spellEnd"/>
      <w:r>
        <w:t xml:space="preserve"> conditions (Bond 2023). These warmer surface temperatures in April/May (larval release) may be favorable for larval survival. As it takes time for warm surface waters to extend to depth, shelf bottom temperatures are not expected to warm in the spring.</w:t>
      </w:r>
    </w:p>
    <w:p w14:paraId="431DA5CC" w14:textId="07ABE0AC" w:rsidR="00057A06" w:rsidRDefault="00885280">
      <w:pPr>
        <w:pStyle w:val="BodyText"/>
      </w:pPr>
      <w:r>
        <w:t xml:space="preserve">Prey: </w:t>
      </w:r>
      <w:proofErr w:type="spellStart"/>
      <w:r>
        <w:t>Planktivorous</w:t>
      </w:r>
      <w:proofErr w:type="spellEnd"/>
      <w:r>
        <w:t xml:space="preserve"> foraging conditions were average to below average across the GOA in 2023. The primary prey of the adult </w:t>
      </w:r>
      <w:del w:id="76" w:author="Chris.Lunsford" w:date="2023-10-27T16:11:00Z">
        <w:r w:rsidDel="000E7EA8">
          <w:delText>Pacific Ocean Perch</w:delText>
        </w:r>
      </w:del>
      <w:ins w:id="77" w:author="Chris.Lunsford" w:date="2023-10-27T16:11:00Z">
        <w:r w:rsidR="000E7EA8">
          <w:t>POP</w:t>
        </w:r>
      </w:ins>
      <w:r>
        <w:t xml:space="preserve"> include </w:t>
      </w:r>
      <w:proofErr w:type="spellStart"/>
      <w:r>
        <w:t>calanoid</w:t>
      </w:r>
      <w:proofErr w:type="spellEnd"/>
      <w:r>
        <w:t xml:space="preserve"> copepods, </w:t>
      </w:r>
      <w:proofErr w:type="spellStart"/>
      <w:r>
        <w:t>euphausiids</w:t>
      </w:r>
      <w:proofErr w:type="spellEnd"/>
      <w:r>
        <w:t xml:space="preserve">, </w:t>
      </w:r>
      <w:proofErr w:type="spellStart"/>
      <w:r>
        <w:t>myctophids</w:t>
      </w:r>
      <w:proofErr w:type="spellEnd"/>
      <w:r>
        <w:t>, and miscellaneous prey in the GOA (</w:t>
      </w:r>
      <w:proofErr w:type="spellStart"/>
      <w:r>
        <w:t>Byerly</w:t>
      </w:r>
      <w:proofErr w:type="spellEnd"/>
      <w:r>
        <w:t xml:space="preserve"> 2001, Yang 2000, </w:t>
      </w:r>
      <w:proofErr w:type="gramStart"/>
      <w:r>
        <w:t>Yang</w:t>
      </w:r>
      <w:proofErr w:type="gramEnd"/>
      <w:r>
        <w:t xml:space="preserve">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w:t>
      </w:r>
      <w:proofErr w:type="spellStart"/>
      <w:r>
        <w:t>calanoid</w:t>
      </w:r>
      <w:proofErr w:type="spellEnd"/>
      <w:r>
        <w:t xml:space="preserve"> copepod biomass and higher </w:t>
      </w:r>
      <w:proofErr w:type="spellStart"/>
      <w:r>
        <w:t>euphausiid</w:t>
      </w:r>
      <w:proofErr w:type="spellEnd"/>
      <w:r>
        <w:t xml:space="preserve"> biomass) to improved conditions in the summer (above average biomass of large </w:t>
      </w:r>
      <w:proofErr w:type="spellStart"/>
      <w:r>
        <w:t>calanoid</w:t>
      </w:r>
      <w:proofErr w:type="spellEnd"/>
      <w:r>
        <w:t xml:space="preserve"> copepods and </w:t>
      </w:r>
      <w:proofErr w:type="spellStart"/>
      <w:r>
        <w:t>euphausiids</w:t>
      </w:r>
      <w:proofErr w:type="spellEnd"/>
      <w:r>
        <w:t xml:space="preserve">, but continued lower small copepod biomass; Shelikof St., Kimmel 2023, and Seward Line, Hopcroft 2023). Summer </w:t>
      </w:r>
      <w:proofErr w:type="spellStart"/>
      <w:r>
        <w:t>planktivorous</w:t>
      </w:r>
      <w:proofErr w:type="spellEnd"/>
      <w:r>
        <w:t xml:space="preserve"> foraging conditions were somewhat improved with above average large </w:t>
      </w:r>
      <w:proofErr w:type="spellStart"/>
      <w:r>
        <w:t>calanoid</w:t>
      </w:r>
      <w:proofErr w:type="spellEnd"/>
      <w:r>
        <w:t xml:space="preserve"> copepod and </w:t>
      </w:r>
      <w:proofErr w:type="spellStart"/>
      <w:r>
        <w:t>euphausiid</w:t>
      </w:r>
      <w:proofErr w:type="spellEnd"/>
      <w:r>
        <w:t xml:space="preserve"> biomass, but continued lower small copepod biomass (Shelikof, Kimmel 2023). Eastern GOA inside waters had below average total zooplankton biomass, although </w:t>
      </w:r>
      <w:proofErr w:type="spellStart"/>
      <w:r>
        <w:t>euphuasiids</w:t>
      </w:r>
      <w:proofErr w:type="spellEnd"/>
      <w:r>
        <w:t xml:space="preserve"> were above average here as in the western GOA. </w:t>
      </w:r>
      <w:proofErr w:type="spellStart"/>
      <w:r>
        <w:t>Planktivorous</w:t>
      </w:r>
      <w:proofErr w:type="spellEnd"/>
      <w:r>
        <w:t xml:space="preserve"> seabird reproductive success, an indicator of zooplankton availability and nutritional quality, was approximately average south of Kodiak (</w:t>
      </w:r>
      <w:proofErr w:type="spellStart"/>
      <w:r>
        <w:t>Chowiet</w:t>
      </w:r>
      <w:proofErr w:type="spellEnd"/>
      <w:r>
        <w:t xml:space="preserve"> Isl.), and in the central GOA (Middleton Island on shelf edge off Seward) (Drummond 2023, Whelan 2023), and above average in the EGOA (St. </w:t>
      </w:r>
      <w:proofErr w:type="spellStart"/>
      <w:r>
        <w:t>Lazaria</w:t>
      </w:r>
      <w:proofErr w:type="spellEnd"/>
      <w:r>
        <w:t xml:space="preserve"> Isl.).</w:t>
      </w:r>
    </w:p>
    <w:p w14:paraId="636E499D" w14:textId="77777777" w:rsidR="00057A06" w:rsidRDefault="00885280">
      <w:pPr>
        <w:pStyle w:val="BodyText"/>
      </w:pPr>
      <w:r>
        <w:t xml:space="preserve">Predators &amp; Competitors: Predation pressure is considered moderate and competition may have increased in 2023. Predators of juvenile POP include Pacific halibut, </w:t>
      </w:r>
      <w:proofErr w:type="spellStart"/>
      <w:r>
        <w:t>arrowtooth</w:t>
      </w:r>
      <w:proofErr w:type="spellEnd"/>
      <w:r>
        <w:t xml:space="preserve"> flounder, seabirds, rockfish, salmon, and lingcod (Moss 2016). Predators of adults include Pacific halibut, sablefish, and sperm whales (Moss 2016). Halibut and </w:t>
      </w:r>
      <w:proofErr w:type="spellStart"/>
      <w:r>
        <w:t>arrowtooth</w:t>
      </w:r>
      <w:proofErr w:type="spellEnd"/>
      <w:r>
        <w:t xml:space="preserve"> flounder populations remain low relative to previous levels, and, in general, there is no cause to suspect increased predation pressure on larval or adult demersal shelf rockfish. Potential competitors include large returns of pink salmon (Whitehouse, 2023, </w:t>
      </w:r>
      <w:proofErr w:type="spellStart"/>
      <w:r>
        <w:t>Vulstek</w:t>
      </w:r>
      <w:proofErr w:type="spellEnd"/>
      <w:r>
        <w:t xml:space="preserve">, 2023), a relatively large and increasing population of walleye </w:t>
      </w:r>
      <w:proofErr w:type="spellStart"/>
      <w:r>
        <w:t>pollock</w:t>
      </w:r>
      <w:proofErr w:type="spellEnd"/>
      <w:r>
        <w:t>, other POP as the population continues to increase, and continued large year classes of juvenile sablefish (</w:t>
      </w:r>
      <w:commentRangeStart w:id="78"/>
      <w:proofErr w:type="spellStart"/>
      <w:r>
        <w:t>Goethe</w:t>
      </w:r>
      <w:del w:id="79" w:author="Chris.Lunsford" w:date="2023-10-27T16:13:00Z">
        <w:r w:rsidDel="000E7EA8">
          <w:delText>l</w:delText>
        </w:r>
      </w:del>
      <w:r>
        <w:t>l</w:t>
      </w:r>
      <w:proofErr w:type="spellEnd"/>
      <w:r>
        <w:t xml:space="preserve"> 2023). </w:t>
      </w:r>
      <w:commentRangeEnd w:id="78"/>
      <w:r w:rsidR="0017587C">
        <w:rPr>
          <w:rStyle w:val="CommentReference"/>
        </w:rPr>
        <w:commentReference w:id="78"/>
      </w:r>
      <w:r>
        <w:t xml:space="preserve">POP are being found shallower in the water column, increasing their habitat overlap and potential competition for zooplankton prey with walleye </w:t>
      </w:r>
      <w:proofErr w:type="spellStart"/>
      <w:r>
        <w:t>pollock</w:t>
      </w:r>
      <w:proofErr w:type="spellEnd"/>
      <w:r>
        <w:t>.</w:t>
      </w:r>
    </w:p>
    <w:p w14:paraId="190B0951" w14:textId="77777777" w:rsidR="00057A06" w:rsidRDefault="00885280">
      <w:pPr>
        <w:pStyle w:val="BodyText"/>
      </w:pPr>
      <w:r>
        <w:rPr>
          <w:i/>
          <w:iCs/>
        </w:rPr>
        <w:t>Environmental and ecosystem effects for POP are scored as Level 1 (normal concern)</w:t>
      </w:r>
      <w:r>
        <w:t>.</w:t>
      </w:r>
    </w:p>
    <w:p w14:paraId="577136E0" w14:textId="77777777" w:rsidR="00057A06" w:rsidRDefault="00885280">
      <w:pPr>
        <w:pStyle w:val="Heading4"/>
      </w:pPr>
      <w:bookmarkStart w:id="80" w:name="X71309d787be079d3f2de5f58bcd88095e67847c"/>
      <w:r>
        <w:t>References for Environmental &amp; Ecosystem Considerations</w:t>
      </w:r>
    </w:p>
    <w:p w14:paraId="2D531009" w14:textId="77777777" w:rsidR="00057A06" w:rsidRDefault="00885280">
      <w:pPr>
        <w:pStyle w:val="FirstParagraph"/>
      </w:pPr>
      <w:r>
        <w:t xml:space="preserve">Bond, N. 2023. Seasonal Projections from the National Multi-Model Ensemble (NMME).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669AE8E2" w14:textId="77777777" w:rsidR="00057A06" w:rsidRDefault="00885280">
      <w:pPr>
        <w:pStyle w:val="BodyText"/>
      </w:pPr>
      <w:proofErr w:type="spellStart"/>
      <w:r>
        <w:t>Byerly</w:t>
      </w:r>
      <w:proofErr w:type="spellEnd"/>
      <w:r>
        <w:t xml:space="preserve">, M.M. 2001. Ecology of age-1 copper rockfish (Sebastes </w:t>
      </w:r>
      <w:proofErr w:type="spellStart"/>
      <w:r>
        <w:t>caurinus</w:t>
      </w:r>
      <w:proofErr w:type="spellEnd"/>
      <w:r>
        <w:t>) in vegetated habitats of Sitka Sound, Alaska. M.S. Thesis. University of Alaska Fairbanks, Juneau, Alaska.</w:t>
      </w:r>
    </w:p>
    <w:p w14:paraId="5FE5081B" w14:textId="77777777" w:rsidR="00057A06" w:rsidRDefault="00885280">
      <w:pPr>
        <w:pStyle w:val="BodyText"/>
      </w:pPr>
      <w:r>
        <w:lastRenderedPageBreak/>
        <w:t xml:space="preserve">Carlson, H.R., and R.E. Haight. 1976. Juvenile life of Pacific </w:t>
      </w:r>
      <w:proofErr w:type="gramStart"/>
      <w:r>
        <w:t>ocean</w:t>
      </w:r>
      <w:proofErr w:type="gramEnd"/>
      <w:r>
        <w:t xml:space="preserve"> perch, Sebastes </w:t>
      </w:r>
      <w:proofErr w:type="spellStart"/>
      <w:r>
        <w:t>alutus</w:t>
      </w:r>
      <w:proofErr w:type="spellEnd"/>
      <w:r>
        <w:t>, in coastal fiords of southeastern Alaska: their environment, growth, food habits, and schooling behavior. Trans. Am. Fish. Soc. 105:191-201.</w:t>
      </w:r>
    </w:p>
    <w:p w14:paraId="7074E420" w14:textId="77777777" w:rsidR="00057A06" w:rsidRDefault="00885280">
      <w:pPr>
        <w:pStyle w:val="BodyText"/>
      </w:pPr>
      <w:r>
        <w:t xml:space="preserve">Danielson, S., and R. Hopcroft. 2023. Ocean temperature synthesis: Seward line may survey.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4F60842E" w14:textId="77777777" w:rsidR="00057A06" w:rsidRDefault="00885280">
      <w:pPr>
        <w:pStyle w:val="BodyText"/>
      </w:pPr>
      <w:r>
        <w:t xml:space="preserve">Doyle, M. J., </w:t>
      </w:r>
      <w:proofErr w:type="spellStart"/>
      <w:r>
        <w:t>Picquelle</w:t>
      </w:r>
      <w:proofErr w:type="spellEnd"/>
      <w:r>
        <w:t xml:space="preserve">, S. J., </w:t>
      </w:r>
      <w:proofErr w:type="spellStart"/>
      <w:r>
        <w:t>Mier</w:t>
      </w:r>
      <w:proofErr w:type="spellEnd"/>
      <w:r>
        <w:t xml:space="preserve">, K. L., Spillane, M. C., Bond, N. A. 2009. Larval fish abundance and physical forcing in the Gulf of Alaska, 1981-2003. </w:t>
      </w:r>
      <w:proofErr w:type="spellStart"/>
      <w:r>
        <w:t>Prog</w:t>
      </w:r>
      <w:proofErr w:type="spellEnd"/>
      <w:r>
        <w:t>. Ocean. 80(3-4): 163-187.</w:t>
      </w:r>
    </w:p>
    <w:p w14:paraId="44BBA98F" w14:textId="77777777" w:rsidR="00057A06" w:rsidRDefault="00885280">
      <w:pPr>
        <w:pStyle w:val="BodyText"/>
      </w:pPr>
      <w:r>
        <w:t xml:space="preserve">Drummond, B., Kettle, A. and Renner, H. 2023. Seabird synthesis: Alaska Maritime National Wildlife Refuge data.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6E64AC69" w14:textId="77777777" w:rsidR="00057A06" w:rsidRDefault="00885280">
      <w:pPr>
        <w:pStyle w:val="BodyText"/>
      </w:pPr>
      <w:r>
        <w:t xml:space="preserve">Fergusson, E. and </w:t>
      </w:r>
      <w:proofErr w:type="spellStart"/>
      <w:r>
        <w:t>Strasburger</w:t>
      </w:r>
      <w:proofErr w:type="spellEnd"/>
      <w:r>
        <w:t xml:space="preserve">, W. 2023. Long-term trends in zooplankton densities in Icy Strait, Southeast Alaska.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273733B4" w14:textId="77777777" w:rsidR="00057A06" w:rsidRDefault="00885280">
      <w:pPr>
        <w:pStyle w:val="BodyText"/>
      </w:pPr>
      <w:r>
        <w:t xml:space="preserve">Fergusson, E. and </w:t>
      </w:r>
      <w:proofErr w:type="spellStart"/>
      <w:r>
        <w:t>Strasburger</w:t>
      </w:r>
      <w:proofErr w:type="spellEnd"/>
      <w:r>
        <w:t xml:space="preserve">, W. 2023. Ocean temperature synthesis: Southeast Coastal Monitoring Survey.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0BC7481A" w14:textId="77777777" w:rsidR="00057A06" w:rsidRDefault="00885280">
      <w:pPr>
        <w:pStyle w:val="BodyText"/>
      </w:pPr>
      <w:r>
        <w:t>Hinckley, S., et al. 2019. Connectivity between spawning and nursery areas for Pacific cod (</w:t>
      </w:r>
      <w:proofErr w:type="spellStart"/>
      <w:r>
        <w:t>Gadus</w:t>
      </w:r>
      <w:proofErr w:type="spellEnd"/>
      <w:r>
        <w:t xml:space="preserve"> </w:t>
      </w:r>
      <w:proofErr w:type="spellStart"/>
      <w:r>
        <w:t>macrocephalus</w:t>
      </w:r>
      <w:proofErr w:type="spellEnd"/>
      <w:r>
        <w:t>) in the Gulf of Alaska. Deep Sea Research Part II: Topical Studies in Oceanography 165 (2019): 113-126.</w:t>
      </w:r>
    </w:p>
    <w:p w14:paraId="7725BA66" w14:textId="77777777" w:rsidR="00057A06" w:rsidRDefault="00885280">
      <w:pPr>
        <w:pStyle w:val="BodyText"/>
      </w:pPr>
      <w:r>
        <w:t xml:space="preserve">Hopcroft, R. 2023. Seward Line: Large Copepod &amp; </w:t>
      </w:r>
      <w:proofErr w:type="spellStart"/>
      <w:r>
        <w:t>Euphausiid</w:t>
      </w:r>
      <w:proofErr w:type="spellEnd"/>
      <w:r>
        <w:t xml:space="preserve"> Biomass.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7D6CDAA7" w14:textId="77777777" w:rsidR="00057A06" w:rsidRDefault="00885280">
      <w:pPr>
        <w:pStyle w:val="BodyText"/>
      </w:pPr>
      <w:r>
        <w:t xml:space="preserve">Kimmel, D., </w:t>
      </w:r>
      <w:proofErr w:type="spellStart"/>
      <w:r>
        <w:t>Axler</w:t>
      </w:r>
      <w:proofErr w:type="spellEnd"/>
      <w:r>
        <w:t xml:space="preserve">, K., Cormack, B., </w:t>
      </w:r>
      <w:proofErr w:type="spellStart"/>
      <w:r>
        <w:t>Crouser</w:t>
      </w:r>
      <w:proofErr w:type="spellEnd"/>
      <w:r>
        <w:t xml:space="preserve">, D., </w:t>
      </w:r>
      <w:proofErr w:type="spellStart"/>
      <w:r>
        <w:t>Fennie</w:t>
      </w:r>
      <w:proofErr w:type="spellEnd"/>
      <w:r>
        <w:t xml:space="preserve">, W., </w:t>
      </w:r>
      <w:proofErr w:type="spellStart"/>
      <w:r>
        <w:t>Keister</w:t>
      </w:r>
      <w:proofErr w:type="spellEnd"/>
      <w:r>
        <w:t xml:space="preserve">, J., Lamb, J., </w:t>
      </w:r>
      <w:proofErr w:type="spellStart"/>
      <w:r>
        <w:t>Pinger</w:t>
      </w:r>
      <w:proofErr w:type="spellEnd"/>
      <w:r>
        <w:t xml:space="preserve">, C., Rogers, L., and </w:t>
      </w:r>
      <w:proofErr w:type="spellStart"/>
      <w:r>
        <w:t>Suryan</w:t>
      </w:r>
      <w:proofErr w:type="spellEnd"/>
      <w:r>
        <w:t xml:space="preserve">, R. 2023. Current and Historical Trends for Zooplankton in the Western Gulf of Alaska.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540D45C2" w14:textId="77777777" w:rsidR="00057A06" w:rsidRDefault="00885280">
      <w:pPr>
        <w:pStyle w:val="BodyText"/>
      </w:pPr>
      <w:r>
        <w:t xml:space="preserve">Love, M.S., M. </w:t>
      </w:r>
      <w:proofErr w:type="spellStart"/>
      <w:r>
        <w:t>Yoklavich</w:t>
      </w:r>
      <w:proofErr w:type="spellEnd"/>
      <w:r>
        <w:t xml:space="preserve">, and L. </w:t>
      </w:r>
      <w:proofErr w:type="spellStart"/>
      <w:r>
        <w:t>Thorsteinson</w:t>
      </w:r>
      <w:proofErr w:type="spellEnd"/>
      <w:r>
        <w:t>. 2002. The rockfishes of the northeast Pacific. U. of California Press. 405 pp.</w:t>
      </w:r>
    </w:p>
    <w:p w14:paraId="1C39FE84" w14:textId="77777777" w:rsidR="00057A06" w:rsidRDefault="00885280">
      <w:pPr>
        <w:pStyle w:val="BodyText"/>
      </w:pPr>
      <w:r>
        <w:t xml:space="preserve">Major, Richard L., and Herbert H. </w:t>
      </w:r>
      <w:proofErr w:type="spellStart"/>
      <w:r>
        <w:t>Shippen</w:t>
      </w:r>
      <w:proofErr w:type="spellEnd"/>
      <w:r>
        <w:t xml:space="preserve">. 1970. Synopsis of biological data on Pacific </w:t>
      </w:r>
      <w:proofErr w:type="gramStart"/>
      <w:r>
        <w:t>ocean</w:t>
      </w:r>
      <w:proofErr w:type="gramEnd"/>
      <w:r>
        <w:t xml:space="preserve"> perch, </w:t>
      </w:r>
      <w:proofErr w:type="spellStart"/>
      <w:r>
        <w:t>Sebastodes</w:t>
      </w:r>
      <w:proofErr w:type="spellEnd"/>
      <w:r>
        <w:t xml:space="preserve"> </w:t>
      </w:r>
      <w:proofErr w:type="spellStart"/>
      <w:r>
        <w:t>alutus</w:t>
      </w:r>
      <w:proofErr w:type="spellEnd"/>
      <w:r>
        <w:t>. FAO Fisheries Synopsis no.79</w:t>
      </w:r>
    </w:p>
    <w:p w14:paraId="77E5DC06" w14:textId="77777777" w:rsidR="00057A06" w:rsidRDefault="00885280">
      <w:pPr>
        <w:pStyle w:val="BodyText"/>
      </w:pPr>
      <w:proofErr w:type="spellStart"/>
      <w:r>
        <w:t>Monnahan</w:t>
      </w:r>
      <w:proofErr w:type="spellEnd"/>
      <w:r>
        <w:t xml:space="preserve">, C.C., Dorn, M.W., Correa, G.M., </w:t>
      </w:r>
      <w:proofErr w:type="spellStart"/>
      <w:r>
        <w:t>Deary</w:t>
      </w:r>
      <w:proofErr w:type="spellEnd"/>
      <w:r>
        <w:t xml:space="preserve">, A.L., </w:t>
      </w:r>
      <w:proofErr w:type="spellStart"/>
      <w:r>
        <w:t>Ferriss</w:t>
      </w:r>
      <w:proofErr w:type="spellEnd"/>
      <w:r>
        <w:t xml:space="preserve">, B.E., Levine, M., McGowan, D.W., Rogers, L., </w:t>
      </w:r>
      <w:proofErr w:type="spellStart"/>
      <w:r>
        <w:t>Shotwell</w:t>
      </w:r>
      <w:proofErr w:type="spellEnd"/>
      <w:r>
        <w:t xml:space="preserve">, S.K., Tyrell, A. and </w:t>
      </w:r>
      <w:proofErr w:type="spellStart"/>
      <w:r>
        <w:t>Zador</w:t>
      </w:r>
      <w:proofErr w:type="spellEnd"/>
      <w:r>
        <w:t xml:space="preserve">, S. 2023. Assessment of the walleye </w:t>
      </w:r>
      <w:proofErr w:type="spellStart"/>
      <w:r>
        <w:t>pollock</w:t>
      </w:r>
      <w:proofErr w:type="spellEnd"/>
      <w:r>
        <w:t xml:space="preserve"> stock in the Gulf of Alaska. In Stock assessment and fishery evaluation report for the </w:t>
      </w:r>
      <w:proofErr w:type="spellStart"/>
      <w:r>
        <w:t>groundfish</w:t>
      </w:r>
      <w:proofErr w:type="spellEnd"/>
      <w:r>
        <w:t xml:space="preserve"> resources of the Gulf of Alaska, North Pacific Fishery Management Council, 1007 West Third, Suite 400, Anchorage, Alaska 99501.</w:t>
      </w:r>
    </w:p>
    <w:p w14:paraId="4836DCB9" w14:textId="77777777" w:rsidR="00057A06" w:rsidRDefault="00885280">
      <w:pPr>
        <w:pStyle w:val="BodyText"/>
      </w:pPr>
      <w:r>
        <w:lastRenderedPageBreak/>
        <w:t xml:space="preserve">Morgan, C.A., B.R., Beckman, L.A. </w:t>
      </w:r>
      <w:proofErr w:type="spellStart"/>
      <w:r>
        <w:t>Weitkamp</w:t>
      </w:r>
      <w:proofErr w:type="spellEnd"/>
      <w:r>
        <w:t>, and K.L. Fresh. 2019. Recent ecosystem disturbance in the Northern California Current. Fisheries, 44(10), pp.465-474.</w:t>
      </w:r>
    </w:p>
    <w:p w14:paraId="7BBE797F" w14:textId="77777777" w:rsidR="00057A06" w:rsidRDefault="00885280">
      <w:pPr>
        <w:pStyle w:val="BodyText"/>
      </w:pPr>
      <w:r>
        <w:t xml:space="preserve">Moss, J. H., et al. 2016. Surviving the Gauntlet: A comparative study of the pelagic, demersal, and spatial linkages that determine </w:t>
      </w:r>
      <w:proofErr w:type="spellStart"/>
      <w:r>
        <w:t>groundfish</w:t>
      </w:r>
      <w:proofErr w:type="spellEnd"/>
      <w:r>
        <w:t xml:space="preserve"> recruitment and diversity in the Gulf of Alaska ecosystem. NPRB GOA Project G81 Upper Trophic Level Final Report). Anchorage, AK: North Pacific Research Board. NWAFC Processed Rep (2016): 88-21.</w:t>
      </w:r>
    </w:p>
    <w:p w14:paraId="55480A9A" w14:textId="77777777" w:rsidR="00057A06" w:rsidRDefault="00885280">
      <w:pPr>
        <w:pStyle w:val="BodyText"/>
      </w:pPr>
      <w:r>
        <w:t>NPFMC (North Pacific Fishery Management Council). 2010. Essential Fish Habitat (EFH): 5-year review for 2010, Summary Report. North Pacific Fishery Management Council, 605 W. 4th Ave, suite 306. Anchorage, AK 99501.</w:t>
      </w:r>
    </w:p>
    <w:p w14:paraId="47CB8D63" w14:textId="77777777" w:rsidR="00057A06" w:rsidRDefault="00885280">
      <w:pPr>
        <w:pStyle w:val="BodyText"/>
      </w:pPr>
      <w:r>
        <w:t xml:space="preserve">O’Leary, C. 2023a. Ocean temperature synthesis: Bottom trawl survey.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66FBE7D4" w14:textId="77777777" w:rsidR="00057A06" w:rsidRDefault="00885280">
      <w:pPr>
        <w:pStyle w:val="BodyText"/>
      </w:pPr>
      <w:r>
        <w:t xml:space="preserve">O’Leary, C. and Rohan, S. 2023b. Gulf of Alaska </w:t>
      </w:r>
      <w:proofErr w:type="spellStart"/>
      <w:r>
        <w:t>Groundfish</w:t>
      </w:r>
      <w:proofErr w:type="spellEnd"/>
      <w:r>
        <w:t xml:space="preserve"> Condition.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68F99A30" w14:textId="77777777" w:rsidR="00057A06" w:rsidRDefault="00885280">
      <w:pPr>
        <w:pStyle w:val="BodyText"/>
      </w:pPr>
      <w:proofErr w:type="spellStart"/>
      <w:r>
        <w:t>Rooper</w:t>
      </w:r>
      <w:proofErr w:type="spellEnd"/>
      <w:r>
        <w:t>, C.N</w:t>
      </w:r>
      <w:proofErr w:type="gramStart"/>
      <w:r>
        <w:t>. ,</w:t>
      </w:r>
      <w:proofErr w:type="gramEnd"/>
      <w:r>
        <w:t xml:space="preserve"> J.L. </w:t>
      </w:r>
      <w:proofErr w:type="spellStart"/>
      <w:r>
        <w:t>Boldt</w:t>
      </w:r>
      <w:proofErr w:type="spellEnd"/>
      <w:r>
        <w:t xml:space="preserve">, and M. Zimmermann. 2007. An assessment of juvenile Pacific Ocean perch (Sebastes </w:t>
      </w:r>
      <w:proofErr w:type="spellStart"/>
      <w:r>
        <w:t>alutus</w:t>
      </w:r>
      <w:proofErr w:type="spellEnd"/>
      <w:r>
        <w:t xml:space="preserve">) habitat use in a </w:t>
      </w:r>
      <w:proofErr w:type="spellStart"/>
      <w:r>
        <w:t>deepwater</w:t>
      </w:r>
      <w:proofErr w:type="spellEnd"/>
      <w:r>
        <w:t xml:space="preserve"> nursery. Estuarine, Coastal and Shelf Science 75:371-380</w:t>
      </w:r>
    </w:p>
    <w:p w14:paraId="4A9D0C09" w14:textId="77777777" w:rsidR="00057A06" w:rsidRDefault="00885280">
      <w:pPr>
        <w:pStyle w:val="BodyText"/>
      </w:pPr>
      <w:proofErr w:type="spellStart"/>
      <w:r>
        <w:t>Rooper</w:t>
      </w:r>
      <w:proofErr w:type="spellEnd"/>
      <w:r>
        <w:t xml:space="preserve">, C.N. and J.L. </w:t>
      </w:r>
      <w:proofErr w:type="spellStart"/>
      <w:r>
        <w:t>Boldt</w:t>
      </w:r>
      <w:proofErr w:type="spellEnd"/>
      <w:r>
        <w:t xml:space="preserve">. 2005. Distribution of juvenile Pacific </w:t>
      </w:r>
      <w:proofErr w:type="gramStart"/>
      <w:r>
        <w:t>ocean</w:t>
      </w:r>
      <w:proofErr w:type="gramEnd"/>
      <w:r>
        <w:t xml:space="preserve"> perch Sebastes </w:t>
      </w:r>
      <w:proofErr w:type="spellStart"/>
      <w:r>
        <w:t>alutus</w:t>
      </w:r>
      <w:proofErr w:type="spellEnd"/>
      <w:r>
        <w:t xml:space="preserve"> in the Aleutian Islands in relation to benthic habitat. Alaska Fisheries Research Bulletin 11(2):102-112.</w:t>
      </w:r>
    </w:p>
    <w:p w14:paraId="05E3A4FE" w14:textId="77777777" w:rsidR="00057A06" w:rsidRDefault="00885280">
      <w:pPr>
        <w:pStyle w:val="BodyText"/>
      </w:pPr>
      <w:proofErr w:type="spellStart"/>
      <w:r>
        <w:t>Siwicke</w:t>
      </w:r>
      <w:proofErr w:type="spellEnd"/>
      <w:r>
        <w:t xml:space="preserve">, K. 2023. Ocean temperature synthesis: Longline survey.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093D5116" w14:textId="77777777" w:rsidR="00057A06" w:rsidRDefault="00885280">
      <w:pPr>
        <w:pStyle w:val="BodyText"/>
      </w:pPr>
      <w:proofErr w:type="spellStart"/>
      <w:r>
        <w:t>Vulstek</w:t>
      </w:r>
      <w:proofErr w:type="spellEnd"/>
      <w:r>
        <w:t xml:space="preserve">, S., Russell, J. R. 2023. Trends in survival of </w:t>
      </w:r>
      <w:proofErr w:type="spellStart"/>
      <w:r>
        <w:t>coho</w:t>
      </w:r>
      <w:proofErr w:type="spellEnd"/>
      <w:r>
        <w:t xml:space="preserve">, sockeye, and pink salmon from Auke Creek, Southeast Alaska.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105C5DEF" w14:textId="77777777" w:rsidR="00057A06" w:rsidRDefault="00885280">
      <w:pPr>
        <w:pStyle w:val="BodyText"/>
      </w:pPr>
      <w:r>
        <w:t xml:space="preserve">Whelan, S., Hatch, S.A., </w:t>
      </w:r>
      <w:proofErr w:type="spellStart"/>
      <w:r>
        <w:t>Arimitsu</w:t>
      </w:r>
      <w:proofErr w:type="spellEnd"/>
      <w:r>
        <w:t xml:space="preserve">, M., and Piatt, J.F. 2023. Seabird breeding performance on Middleton Island. In </w:t>
      </w:r>
      <w:proofErr w:type="spellStart"/>
      <w:r>
        <w:t>Ferriss</w:t>
      </w:r>
      <w:proofErr w:type="spellEnd"/>
      <w:r>
        <w:t>, B., 2023. Ecosystem Status Report 2023: Gulf of Alaska, Stock Assessment and Fishery Evaluation Report, North Pacific Fishery Management Council, 1007 West Third, Suite 400, Anchorage, Alaska 99501.</w:t>
      </w:r>
    </w:p>
    <w:p w14:paraId="428C625B" w14:textId="77777777" w:rsidR="00057A06" w:rsidRDefault="00885280">
      <w:pPr>
        <w:pStyle w:val="BodyText"/>
      </w:pPr>
      <w:r>
        <w:t xml:space="preserve">Yang, M., and M.W. Nelson. 2000. Food habits of the commercially important </w:t>
      </w:r>
      <w:proofErr w:type="spellStart"/>
      <w:r>
        <w:t>groundfishes</w:t>
      </w:r>
      <w:proofErr w:type="spellEnd"/>
      <w:r>
        <w:t xml:space="preserve"> in the Gulf of Alaska in 1990, 1993, and 1996. U. S. Dep. </w:t>
      </w:r>
      <w:proofErr w:type="spellStart"/>
      <w:r>
        <w:t>Commer</w:t>
      </w:r>
      <w:proofErr w:type="spellEnd"/>
      <w:r>
        <w:t>. NOAA Tech. Memo. NMFS-AFSC- 112, 174 p.</w:t>
      </w:r>
    </w:p>
    <w:p w14:paraId="1EA6104E" w14:textId="77777777" w:rsidR="00057A06" w:rsidRDefault="00885280">
      <w:pPr>
        <w:pStyle w:val="BodyText"/>
      </w:pPr>
      <w:r>
        <w:t xml:space="preserve">Yang, M-S. 2003. Food habits of important </w:t>
      </w:r>
      <w:proofErr w:type="spellStart"/>
      <w:r>
        <w:t>groundfishes</w:t>
      </w:r>
      <w:proofErr w:type="spellEnd"/>
      <w:r>
        <w:t xml:space="preserve"> in the Aleutian Islands in 1994 and 1997. U.S. Dep. </w:t>
      </w:r>
      <w:proofErr w:type="spellStart"/>
      <w:r>
        <w:t>Commer</w:t>
      </w:r>
      <w:proofErr w:type="spellEnd"/>
      <w:r>
        <w:t>., AFSC Processed Report 203-07., 233 p.</w:t>
      </w:r>
    </w:p>
    <w:p w14:paraId="63CC529B" w14:textId="77777777" w:rsidR="00057A06" w:rsidRDefault="00885280">
      <w:pPr>
        <w:pStyle w:val="Heading3"/>
      </w:pPr>
      <w:bookmarkStart w:id="81" w:name="fishery-performance"/>
      <w:bookmarkEnd w:id="74"/>
      <w:bookmarkEnd w:id="80"/>
      <w:r>
        <w:t>Fishery performance</w:t>
      </w:r>
    </w:p>
    <w:p w14:paraId="3089EF15" w14:textId="77777777" w:rsidR="00057A06" w:rsidRDefault="00885280">
      <w:pPr>
        <w:pStyle w:val="FirstParagraph"/>
      </w:pPr>
      <w:r>
        <w:t xml:space="preserve">There have been no recent changes to spatial distribution of catch, percent of TAC taken, or fishing duration. There are no indications of adverse signals or concerns about the fishery in terms of resource-use, performance, or </w:t>
      </w:r>
      <w:commentRangeStart w:id="82"/>
      <w:r>
        <w:t>behavior</w:t>
      </w:r>
      <w:commentRangeEnd w:id="82"/>
      <w:r w:rsidR="0017587C">
        <w:rPr>
          <w:rStyle w:val="CommentReference"/>
        </w:rPr>
        <w:commentReference w:id="82"/>
      </w:r>
      <w:r>
        <w:t>.</w:t>
      </w:r>
    </w:p>
    <w:p w14:paraId="36A5CC40" w14:textId="77777777" w:rsidR="00057A06" w:rsidRDefault="00885280">
      <w:pPr>
        <w:pStyle w:val="BodyText"/>
      </w:pPr>
      <w:r>
        <w:rPr>
          <w:i/>
          <w:iCs/>
        </w:rPr>
        <w:t>Fishery Performance for POP is scored as Level 1 (normal concern)</w:t>
      </w:r>
      <w:r>
        <w:t>.</w:t>
      </w:r>
    </w:p>
    <w:p w14:paraId="11998201" w14:textId="77777777" w:rsidR="00057A06" w:rsidRDefault="00885280">
      <w:pPr>
        <w:pStyle w:val="Heading3"/>
      </w:pPr>
      <w:bookmarkStart w:id="83" w:name="X090ba2d76be73015ab3ac66cbbcc4b5998048f3"/>
      <w:bookmarkEnd w:id="81"/>
      <w:r>
        <w:lastRenderedPageBreak/>
        <w:t>Risk Table Summary and ABC recommendation</w:t>
      </w:r>
    </w:p>
    <w:p w14:paraId="491D102B" w14:textId="5A427715" w:rsidR="00057A06" w:rsidRDefault="00885280">
      <w:pPr>
        <w:pStyle w:val="FirstParagraph"/>
      </w:pPr>
      <w:r>
        <w:rPr>
          <w:i/>
          <w:iCs/>
        </w:rPr>
        <w:t xml:space="preserve">We do not recommend a reduction in ABC because the retrospective pattern in this assessment indicates an increasing population </w:t>
      </w:r>
      <w:commentRangeStart w:id="84"/>
      <w:r>
        <w:rPr>
          <w:i/>
          <w:iCs/>
        </w:rPr>
        <w:t>abundance</w:t>
      </w:r>
      <w:commentRangeEnd w:id="84"/>
      <w:r w:rsidR="0017587C">
        <w:rPr>
          <w:rStyle w:val="CommentReference"/>
        </w:rPr>
        <w:commentReference w:id="84"/>
      </w:r>
      <w:r>
        <w:rPr>
          <w:i/>
          <w:iCs/>
        </w:rPr>
        <w:t>.</w:t>
      </w:r>
      <w:r>
        <w:t xml:space="preserve"> We acknowledge that the current assessment model does not appropriately explain these dynamics at present.</w:t>
      </w:r>
    </w:p>
    <w:p w14:paraId="7B02171C" w14:textId="77777777" w:rsidR="00057A06" w:rsidRDefault="00885280">
      <w:pPr>
        <w:pStyle w:val="Heading3"/>
      </w:pPr>
      <w:bookmarkStart w:id="85" w:name="apportionment"/>
      <w:bookmarkEnd w:id="83"/>
      <w:r>
        <w:t>Area Allocation of Harvests</w:t>
      </w:r>
    </w:p>
    <w:p w14:paraId="1A3D970B" w14:textId="77777777" w:rsidR="00057A06" w:rsidRDefault="00885280">
      <w:pPr>
        <w:pStyle w:val="Heading4"/>
      </w:pPr>
      <w:bookmarkStart w:id="86" w:name="overview"/>
      <w:r>
        <w:t>Overview</w:t>
      </w:r>
    </w:p>
    <w:p w14:paraId="47D83CDD" w14:textId="77777777" w:rsidR="00057A06" w:rsidRDefault="00885280">
      <w:pPr>
        <w:pStyle w:val="FirstParagraph"/>
      </w:pPr>
      <w:r>
        <w:t xml:space="preserve">Apportionment of ABC and OFL among regulatory areas uses the random effects model </w:t>
      </w:r>
      <w:commentRangeStart w:id="87"/>
      <w:r>
        <w:t xml:space="preserve">(“REMA” version </w:t>
      </w:r>
      <w:r>
        <w:rPr>
          <w:rStyle w:val="VerbatimChar"/>
        </w:rPr>
        <w:t>0.1.0</w:t>
      </w:r>
      <w:r>
        <w:t xml:space="preserve">) </w:t>
      </w:r>
      <w:commentRangeEnd w:id="87"/>
      <w:r w:rsidR="0017587C">
        <w:rPr>
          <w:rStyle w:val="CommentReference"/>
        </w:rPr>
        <w:commentReference w:id="87"/>
      </w:r>
      <w:r>
        <w:t xml:space="preserve">developed by the survey averaging working group;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w:t>
      </w:r>
      <w:proofErr w:type="spellStart"/>
      <w:r>
        <w:t>Groundfish</w:t>
      </w:r>
      <w:proofErr w:type="spellEnd"/>
      <w:r>
        <w:t xml:space="preserve"> Plan Team recommended use of a weighted average so apportionment values do not change too dramatically with each new survey observation.</w:t>
      </w:r>
    </w:p>
    <w:p w14:paraId="4DA3C925" w14:textId="77777777" w:rsidR="00057A06" w:rsidRDefault="00885280">
      <w:pPr>
        <w:pStyle w:val="BodyText"/>
      </w:pPr>
      <w:r>
        <w:t>The workflow to calculate allocation is as follows:</w:t>
      </w:r>
    </w:p>
    <w:p w14:paraId="1F6868A2" w14:textId="77777777"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14:paraId="0382E0AD" w14:textId="77777777" w:rsidR="00057A06" w:rsidRDefault="00885280">
      <w:pPr>
        <w:pStyle w:val="FirstParagraph"/>
      </w:pPr>
      <w:r>
        <w:t>These apportionment percentages correspond to recommended 2024 ABCs of 1,787 t for the Western area, 28,757 t for the Central area, and 9,175 t for the Eastern area.</w:t>
      </w:r>
    </w:p>
    <w:p w14:paraId="4EF20DCF" w14:textId="77777777" w:rsidR="00057A06" w:rsidRDefault="00885280">
      <w:pPr>
        <w:pStyle w:val="CaptionedFigure"/>
      </w:pPr>
      <w:r>
        <w:rPr>
          <w:noProof/>
        </w:rPr>
        <w:lastRenderedPageBreak/>
        <w:drawing>
          <wp:inline distT="0" distB="0" distL="0" distR="0" wp14:anchorId="04193247" wp14:editId="55AA74E8">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2"/>
                    <a:stretch>
                      <a:fillRect/>
                    </a:stretch>
                  </pic:blipFill>
                  <pic:spPr bwMode="auto">
                    <a:xfrm>
                      <a:off x="0" y="0"/>
                      <a:ext cx="4754880" cy="3169920"/>
                    </a:xfrm>
                    <a:prstGeom prst="rect">
                      <a:avLst/>
                    </a:prstGeom>
                    <a:noFill/>
                    <a:ln w="9525">
                      <a:noFill/>
                      <a:headEnd/>
                      <a:tailEnd/>
                    </a:ln>
                  </pic:spPr>
                </pic:pic>
              </a:graphicData>
            </a:graphic>
          </wp:inline>
        </w:drawing>
      </w:r>
    </w:p>
    <w:p w14:paraId="3708AA8C" w14:textId="77777777" w:rsidR="00057A06" w:rsidRDefault="00885280">
      <w:pPr>
        <w:pStyle w:val="ImageCaption"/>
      </w:pPr>
      <w:bookmarkStart w:id="88" w:name="fig:unnamed-chunk-23"/>
      <w:bookmarkEnd w:id="88"/>
      <w:r>
        <w:t>Figure 9.2. Observed survey biomass with 95% confidence intervals (black points and error bars), and estimated fits from the REMA model with 95% confidence intervals (gold lines and ribbon) for three areas of the Gulf of Alaska.</w:t>
      </w:r>
    </w:p>
    <w:p w14:paraId="6283895C" w14:textId="77777777"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w:t>
      </w:r>
      <w:proofErr w:type="gramStart"/>
      <w:r>
        <w:t xml:space="preserve">via </w:t>
      </w:r>
      <w:proofErr w:type="gramEnd"/>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14:paraId="6B3979B8" w14:textId="77777777" w:rsidR="00057A06" w:rsidRDefault="00885280">
      <w:pPr>
        <w:pStyle w:val="FirstParagraph"/>
      </w:pPr>
      <w:r>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14:paraId="16FF65E2" w14:textId="77777777" w:rsidR="00057A06" w:rsidRDefault="00885280">
      <w:pPr>
        <w:pStyle w:val="Heading3"/>
      </w:pPr>
      <w:bookmarkStart w:id="89" w:name="status-determination"/>
      <w:bookmarkEnd w:id="85"/>
      <w:bookmarkEnd w:id="86"/>
      <w:r>
        <w:t>Status Determination</w:t>
      </w:r>
    </w:p>
    <w:p w14:paraId="5EF44114" w14:textId="77777777" w:rsidR="00057A06" w:rsidRDefault="00885280">
      <w:pPr>
        <w:pStyle w:val="BlockText"/>
      </w:pPr>
      <w:r>
        <w:t>The status definitions under the MSFCMA have been truncated from this report.</w:t>
      </w:r>
    </w:p>
    <w:p w14:paraId="5B717C06" w14:textId="77777777" w:rsidR="00057A06" w:rsidRDefault="00885280">
      <w:pPr>
        <w:pStyle w:val="Heading4"/>
      </w:pPr>
      <w:bookmarkStart w:id="90" w:name="overfishing"/>
      <w:r>
        <w:t>Overfishing</w:t>
      </w:r>
    </w:p>
    <w:p w14:paraId="2BAFD144" w14:textId="77777777"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14:paraId="12FBE470" w14:textId="77777777" w:rsidR="00057A06" w:rsidRDefault="00885280">
      <w:pPr>
        <w:pStyle w:val="Heading4"/>
      </w:pPr>
      <w:bookmarkStart w:id="91" w:name="overfished-harvest-scenario-6"/>
      <w:bookmarkEnd w:id="90"/>
      <w:r>
        <w:lastRenderedPageBreak/>
        <w:t>Overfished (Harvest Scenario 6)</w:t>
      </w:r>
    </w:p>
    <w:p w14:paraId="64776225" w14:textId="77777777" w:rsidR="00057A06" w:rsidRDefault="00885280">
      <w:pPr>
        <w:pStyle w:val="FirstParagraph"/>
      </w:pPr>
      <w:r>
        <w:t xml:space="preserve">The minimum stock size threshold (MSST) for POP is given by </w:t>
      </w:r>
      <w:proofErr w:type="gramStart"/>
      <w:r>
        <w:t xml:space="preserve">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w:t>
      </w:r>
      <w:proofErr w:type="gramEnd"/>
      <w:r>
        <w:t xml:space="preserve"> is 120,266 in 2023. The e</w:t>
      </w:r>
      <w:proofErr w:type="spellStart"/>
      <w:r>
        <w:t>stimated</w:t>
      </w:r>
      <w:proofErr w:type="spellEnd"/>
      <w:r>
        <w:t xml:space="preserve"> stock spawning biomass in 2023 is nearly double the MSST at 228,030. </w:t>
      </w:r>
      <w:r>
        <w:rPr>
          <w:i/>
          <w:iCs/>
        </w:rPr>
        <w:t>The stock is not overfished</w:t>
      </w:r>
      <w:r>
        <w:t>.</w:t>
      </w:r>
    </w:p>
    <w:p w14:paraId="52FD0DE4" w14:textId="77777777" w:rsidR="00057A06" w:rsidRDefault="00885280">
      <w:pPr>
        <w:pStyle w:val="Heading4"/>
      </w:pPr>
      <w:bookmarkStart w:id="92" w:name="Xddbfd9d540b3de04e3b8db1434598891be77491"/>
      <w:bookmarkEnd w:id="91"/>
      <w:r>
        <w:t>Approaching Overfished (Harvest Scenario 7)</w:t>
      </w:r>
    </w:p>
    <w:p w14:paraId="510AC59C" w14:textId="77777777" w:rsidR="00057A06" w:rsidRDefault="00885280">
      <w:pPr>
        <w:pStyle w:val="FirstParagraph"/>
      </w:pPr>
      <w:r>
        <w:t xml:space="preserve">The mean estimated stock spawning biomass in 2025 is above the MSST. </w:t>
      </w:r>
      <w:r>
        <w:rPr>
          <w:i/>
          <w:iCs/>
        </w:rPr>
        <w:t>The stock is not approaching an overfished state</w:t>
      </w:r>
      <w:r>
        <w:t>.</w:t>
      </w:r>
    </w:p>
    <w:p w14:paraId="254BCD16" w14:textId="77777777" w:rsidR="00057A06" w:rsidRDefault="00885280">
      <w:pPr>
        <w:pStyle w:val="Heading1"/>
      </w:pPr>
      <w:bookmarkStart w:id="93" w:name="ecosystem-considerations"/>
      <w:bookmarkEnd w:id="40"/>
      <w:bookmarkEnd w:id="68"/>
      <w:bookmarkEnd w:id="89"/>
      <w:bookmarkEnd w:id="92"/>
      <w:r>
        <w:t>Ecosystem Considerations</w:t>
      </w:r>
    </w:p>
    <w:p w14:paraId="68078F8B" w14:textId="35EF6CAE" w:rsidR="00057A06" w:rsidRDefault="00885280">
      <w:pPr>
        <w:pStyle w:val="BlockText"/>
      </w:pPr>
      <w:r>
        <w:t>Operational Update: The Ecosystem Considerations for POP are unchanged. The reader is referred to the last full assessment (</w:t>
      </w:r>
      <w:proofErr w:type="spellStart"/>
      <w:r>
        <w:t>Hulson</w:t>
      </w:r>
      <w:proofErr w:type="spellEnd"/>
      <w:r>
        <w:t xml:space="preserve"> et al., 2021) for the entirety of this section, which has been summarized below. The Fishery Impacts on the </w:t>
      </w:r>
      <w:del w:id="94" w:author="Chris.Lunsford" w:date="2023-10-27T16:20:00Z">
        <w:r w:rsidDel="0017587C">
          <w:delText xml:space="preserve">Ecocystem </w:delText>
        </w:r>
      </w:del>
      <w:ins w:id="95" w:author="Chris.Lunsford" w:date="2023-10-27T16:20:00Z">
        <w:r w:rsidR="0017587C">
          <w:t>Eco</w:t>
        </w:r>
        <w:r w:rsidR="0017587C">
          <w:t>s</w:t>
        </w:r>
        <w:r w:rsidR="0017587C">
          <w:t xml:space="preserve">ystem </w:t>
        </w:r>
      </w:ins>
      <w:r>
        <w:t>and GOA Rockfish Economic Performance Report for 2020 have been removed from this document.</w:t>
      </w:r>
    </w:p>
    <w:p w14:paraId="051ABD70" w14:textId="77777777" w:rsidR="00057A06" w:rsidRDefault="00885280">
      <w:pPr>
        <w:pStyle w:val="FirstParagraph"/>
      </w:pPr>
      <w:r>
        <w:t>In general, a determination of ecosystem considerations for POP is hampered by the lack of biological and habitat information.</w:t>
      </w:r>
    </w:p>
    <w:p w14:paraId="6DE2216A" w14:textId="77777777" w:rsidR="00057A06" w:rsidRDefault="00885280">
      <w:pPr>
        <w:pStyle w:val="Heading2"/>
      </w:pPr>
      <w:bookmarkStart w:id="96" w:name="ecosystem-effects-on-the-stock"/>
      <w:r>
        <w:t>Ecosystem Effects on the Stock</w:t>
      </w:r>
    </w:p>
    <w:p w14:paraId="1728D466" w14:textId="77777777"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14:paraId="14690E52" w14:textId="77777777"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14:paraId="1D571B49" w14:textId="77777777" w:rsidR="00057A06" w:rsidRDefault="00885280">
      <w:pPr>
        <w:pStyle w:val="BodyText"/>
      </w:pPr>
      <w:r>
        <w:rPr>
          <w:b/>
          <w:bCs/>
        </w:rPr>
        <w:t>Changes in physical environment</w:t>
      </w:r>
      <w:r>
        <w:t xml:space="preserve">: Stronger year classes corresponding to the period around 1977 have been reported for many species of </w:t>
      </w:r>
      <w:proofErr w:type="spellStart"/>
      <w:r>
        <w:t>groundfish</w:t>
      </w:r>
      <w:proofErr w:type="spellEnd"/>
      <w:r>
        <w:t xml:space="preserve"> in the GOA, including POP, northern rockfish, sablefish, and Pacific cod. Therefore, it appears that environmental conditions may have changed during this period in such a way that survival of young-of-the-year fish increased for many </w:t>
      </w:r>
      <w:proofErr w:type="spellStart"/>
      <w:r>
        <w:t>groundfish</w:t>
      </w:r>
      <w:proofErr w:type="spellEnd"/>
      <w:r>
        <w:t xml:space="preserve"> species, including slope rockfish. POP appeared to have strong 1986-88 year classes, and there may be other years when environmental conditions were especially favorable for rockfish species. The environmental mechanism for this increased survival remains unknown.</w:t>
      </w:r>
    </w:p>
    <w:p w14:paraId="31BE7B8A" w14:textId="77777777" w:rsidR="00057A06" w:rsidRDefault="00885280">
      <w:pPr>
        <w:pStyle w:val="Heading1"/>
      </w:pPr>
      <w:bookmarkStart w:id="97" w:name="data-gaps-and-research-priorities"/>
      <w:bookmarkEnd w:id="93"/>
      <w:bookmarkEnd w:id="96"/>
      <w:r>
        <w:t>Data Gaps and Research Priorities</w:t>
      </w:r>
    </w:p>
    <w:p w14:paraId="73962390" w14:textId="77777777" w:rsidR="00057A06" w:rsidRDefault="00885280">
      <w:pPr>
        <w:pStyle w:val="BlockText"/>
      </w:pPr>
      <w:r>
        <w:t>Operational Update: The reader is referred to the last full stock assessment (</w:t>
      </w:r>
      <w:proofErr w:type="spellStart"/>
      <w:r>
        <w:t>Hulson</w:t>
      </w:r>
      <w:proofErr w:type="spellEnd"/>
      <w:r>
        <w:t xml:space="preserve"> et al., 2021) for the entirety of the POP Data Gaps and Research Priorities section.</w:t>
      </w:r>
    </w:p>
    <w:p w14:paraId="61DF419F" w14:textId="77777777" w:rsidR="00057A06" w:rsidRDefault="00885280">
      <w:pPr>
        <w:pStyle w:val="Heading1"/>
      </w:pPr>
      <w:bookmarkStart w:id="98" w:name="acknowledgements"/>
      <w:bookmarkEnd w:id="97"/>
      <w:r>
        <w:t>Acknowledgements</w:t>
      </w:r>
    </w:p>
    <w:p w14:paraId="4CE569C5" w14:textId="77777777" w:rsidR="00057A06" w:rsidRDefault="00885280">
      <w:pPr>
        <w:pStyle w:val="FirstParagraph"/>
      </w:pPr>
      <w:r>
        <w:t xml:space="preserve">The authors would like to acknowledge fruitful discussions with P. Spencer and the input of the 2023 September </w:t>
      </w:r>
      <w:proofErr w:type="spellStart"/>
      <w:r>
        <w:t>Groundfish</w:t>
      </w:r>
      <w:proofErr w:type="spellEnd"/>
      <w:r>
        <w:t xml:space="preserve"> Plan Team, as well as a review by C. Lunsford.</w:t>
      </w:r>
    </w:p>
    <w:p w14:paraId="181791D2" w14:textId="77777777" w:rsidR="00057A06" w:rsidRDefault="00885280">
      <w:r>
        <w:lastRenderedPageBreak/>
        <w:br w:type="page"/>
      </w:r>
    </w:p>
    <w:p w14:paraId="5B41E44D" w14:textId="77777777" w:rsidR="00057A06" w:rsidRDefault="00885280">
      <w:pPr>
        <w:pStyle w:val="Heading1"/>
      </w:pPr>
      <w:bookmarkStart w:id="99" w:name="references"/>
      <w:bookmarkEnd w:id="98"/>
      <w:r>
        <w:lastRenderedPageBreak/>
        <w:t>References</w:t>
      </w:r>
    </w:p>
    <w:p w14:paraId="09E054F6" w14:textId="77777777" w:rsidR="00057A06" w:rsidRDefault="00885280">
      <w:pPr>
        <w:pStyle w:val="Bibliography"/>
      </w:pPr>
      <w:bookmarkStart w:id="100" w:name="ref-courtney_extending_2007"/>
      <w:bookmarkStart w:id="101" w:name="refs"/>
      <w:r>
        <w:t xml:space="preserve">Courtney, D.L., </w:t>
      </w:r>
      <w:proofErr w:type="spellStart"/>
      <w:r>
        <w:t>Ianelli</w:t>
      </w:r>
      <w:proofErr w:type="spellEnd"/>
      <w:r>
        <w:t xml:space="preserve">, J., </w:t>
      </w:r>
      <w:proofErr w:type="spellStart"/>
      <w:r>
        <w:t>Hanselman</w:t>
      </w:r>
      <w:proofErr w:type="spellEnd"/>
      <w:r>
        <w:t xml:space="preserve">, D. and Heifetz, J. (2007) </w:t>
      </w:r>
      <w:hyperlink r:id="rId13">
        <w:r>
          <w:rPr>
            <w:rStyle w:val="Hyperlink"/>
          </w:rPr>
          <w:t xml:space="preserve">Extending statistical age-structured assessment approaches to </w:t>
        </w:r>
        <w:proofErr w:type="gramStart"/>
        <w:r>
          <w:rPr>
            <w:rStyle w:val="Hyperlink"/>
          </w:rPr>
          <w:t xml:space="preserve">gulf of </w:t>
        </w:r>
        <w:proofErr w:type="spellStart"/>
        <w:r>
          <w:rPr>
            <w:rStyle w:val="Hyperlink"/>
          </w:rPr>
          <w:t>alaska</w:t>
        </w:r>
        <w:proofErr w:type="spellEnd"/>
        <w:proofErr w:type="gramEnd"/>
        <w:r>
          <w:rPr>
            <w:rStyle w:val="Hyperlink"/>
          </w:rPr>
          <w:t xml:space="preserve"> rockfish (</w:t>
        </w:r>
        <w:proofErr w:type="spellStart"/>
        <w:r>
          <w:rPr>
            <w:rStyle w:val="Hyperlink"/>
          </w:rPr>
          <w:t>sebastes</w:t>
        </w:r>
        <w:proofErr w:type="spellEnd"/>
        <w:r>
          <w:rPr>
            <w:rStyle w:val="Hyperlink"/>
          </w:rPr>
          <w:t xml:space="preserve"> spp.)</w:t>
        </w:r>
      </w:hyperlink>
      <w:r>
        <w:t>.pp 429–449.</w:t>
      </w:r>
    </w:p>
    <w:p w14:paraId="7E2825EC" w14:textId="77777777" w:rsidR="00057A06" w:rsidRDefault="00885280">
      <w:pPr>
        <w:pStyle w:val="Bibliography"/>
      </w:pPr>
      <w:bookmarkStart w:id="102" w:name="ref-fournier_ad_2012"/>
      <w:bookmarkEnd w:id="100"/>
      <w:r>
        <w:t xml:space="preserve">Fournier, D.A., </w:t>
      </w:r>
      <w:proofErr w:type="spellStart"/>
      <w:r>
        <w:t>Skaug</w:t>
      </w:r>
      <w:proofErr w:type="spellEnd"/>
      <w:r>
        <w:t xml:space="preserve">, H.J., Ancheta, J., et al. (2012) </w:t>
      </w:r>
      <w:hyperlink r:id="rId14">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p>
    <w:p w14:paraId="6543D6A7" w14:textId="77777777" w:rsidR="00057A06" w:rsidRDefault="00885280">
      <w:pPr>
        <w:pStyle w:val="Bibliography"/>
      </w:pPr>
      <w:bookmarkStart w:id="103" w:name="ref-gelman_markov_1996"/>
      <w:bookmarkEnd w:id="102"/>
      <w:proofErr w:type="spellStart"/>
      <w:r>
        <w:t>Gelman</w:t>
      </w:r>
      <w:proofErr w:type="spellEnd"/>
      <w:r>
        <w:t xml:space="preserve">, A. and Rubin, D.B. (1996) </w:t>
      </w:r>
      <w:hyperlink r:id="rId15">
        <w:r>
          <w:rPr>
            <w:rStyle w:val="Hyperlink"/>
          </w:rPr>
          <w:t xml:space="preserve">Markov chain </w:t>
        </w:r>
        <w:proofErr w:type="spellStart"/>
        <w:proofErr w:type="gramStart"/>
        <w:r>
          <w:rPr>
            <w:rStyle w:val="Hyperlink"/>
          </w:rPr>
          <w:t>monte</w:t>
        </w:r>
        <w:proofErr w:type="spellEnd"/>
        <w:r>
          <w:rPr>
            <w:rStyle w:val="Hyperlink"/>
          </w:rPr>
          <w:t xml:space="preserve"> </w:t>
        </w:r>
        <w:proofErr w:type="spellStart"/>
        <w:r>
          <w:rPr>
            <w:rStyle w:val="Hyperlink"/>
          </w:rPr>
          <w:t>carlo</w:t>
        </w:r>
        <w:proofErr w:type="spellEnd"/>
        <w:proofErr w:type="gramEnd"/>
        <w:r>
          <w:rPr>
            <w:rStyle w:val="Hyperlink"/>
          </w:rPr>
          <w:t xml:space="preserve"> methods in biostatistics</w:t>
        </w:r>
      </w:hyperlink>
      <w:r>
        <w:t xml:space="preserve">. </w:t>
      </w:r>
      <w:r>
        <w:rPr>
          <w:i/>
          <w:iCs/>
        </w:rPr>
        <w:t>Statistical Methods in Medical Research</w:t>
      </w:r>
      <w:r>
        <w:t xml:space="preserve"> 5, 339–355.</w:t>
      </w:r>
    </w:p>
    <w:p w14:paraId="768EB1B0" w14:textId="77777777" w:rsidR="00057A06" w:rsidRDefault="00885280">
      <w:pPr>
        <w:pStyle w:val="Bibliography"/>
      </w:pPr>
      <w:bookmarkStart w:id="104" w:name="ref-Hulson2021"/>
      <w:bookmarkEnd w:id="103"/>
      <w:proofErr w:type="spellStart"/>
      <w:r>
        <w:t>Hulson</w:t>
      </w:r>
      <w:proofErr w:type="spellEnd"/>
      <w:r>
        <w:t xml:space="preserve">, P.-J.F., Williams, B., </w:t>
      </w:r>
      <w:proofErr w:type="spellStart"/>
      <w:r>
        <w:t>Fissel</w:t>
      </w:r>
      <w:proofErr w:type="spellEnd"/>
      <w:r>
        <w:t xml:space="preserve">, B.E., </w:t>
      </w:r>
      <w:proofErr w:type="spellStart"/>
      <w:r>
        <w:t>Ferriss</w:t>
      </w:r>
      <w:proofErr w:type="spellEnd"/>
      <w:r>
        <w:t xml:space="preserve">, Bridget E., Hall, Madison, </w:t>
      </w:r>
      <w:proofErr w:type="spellStart"/>
      <w:r>
        <w:t>Yasumiishi</w:t>
      </w:r>
      <w:proofErr w:type="spellEnd"/>
      <w:r>
        <w:t xml:space="preserve">, Ellen M. and Jones, D.T. (2021) Assessment of the Pacific </w:t>
      </w:r>
      <w:proofErr w:type="gramStart"/>
      <w:r>
        <w:t>ocean</w:t>
      </w:r>
      <w:proofErr w:type="gramEnd"/>
      <w:r>
        <w:t xml:space="preserve"> perch stock in the Gulf of Alaska. In: </w:t>
      </w:r>
      <w:r>
        <w:rPr>
          <w:i/>
          <w:iCs/>
        </w:rPr>
        <w:t xml:space="preserve">Stock assessment and fishery evaluation report for the </w:t>
      </w:r>
      <w:proofErr w:type="spellStart"/>
      <w:r>
        <w:rPr>
          <w:i/>
          <w:iCs/>
        </w:rPr>
        <w:t>groundfish</w:t>
      </w:r>
      <w:proofErr w:type="spellEnd"/>
      <w:r>
        <w:rPr>
          <w:i/>
          <w:iCs/>
        </w:rPr>
        <w:t xml:space="preserve"> resources of the Gulf of Alaska</w:t>
      </w:r>
      <w:r>
        <w:t>. North Pacific Fishery Management Council, Anchorage, AK.</w:t>
      </w:r>
    </w:p>
    <w:p w14:paraId="5B4391CA" w14:textId="77777777" w:rsidR="00057A06" w:rsidRDefault="00885280">
      <w:pPr>
        <w:pStyle w:val="Bibliography"/>
      </w:pPr>
      <w:bookmarkStart w:id="105" w:name="ref-Hulson2023"/>
      <w:bookmarkEnd w:id="104"/>
      <w:proofErr w:type="spellStart"/>
      <w:r>
        <w:t>Hulson</w:t>
      </w:r>
      <w:proofErr w:type="spellEnd"/>
      <w:r>
        <w:t xml:space="preserve">, P.-J.F., Williams, B., </w:t>
      </w:r>
      <w:proofErr w:type="spellStart"/>
      <w:r>
        <w:t>Siskey</w:t>
      </w:r>
      <w:proofErr w:type="spellEnd"/>
      <w:r>
        <w:t xml:space="preserve">,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14:paraId="4A3CDF1A" w14:textId="77777777" w:rsidR="00057A06" w:rsidRDefault="00885280">
      <w:pPr>
        <w:pStyle w:val="Bibliography"/>
      </w:pPr>
      <w:bookmarkStart w:id="106" w:name="ref-jones_estimates_2021"/>
      <w:bookmarkEnd w:id="105"/>
      <w:r>
        <w:t xml:space="preserve">Jones, D.T., </w:t>
      </w:r>
      <w:proofErr w:type="spellStart"/>
      <w:r>
        <w:t>Rooper</w:t>
      </w:r>
      <w:proofErr w:type="spellEnd"/>
      <w:r>
        <w:t xml:space="preserve">, C.N., Wilson, C.D., Spencer, P.D., </w:t>
      </w:r>
      <w:proofErr w:type="spellStart"/>
      <w:r>
        <w:t>Hanselman</w:t>
      </w:r>
      <w:proofErr w:type="spellEnd"/>
      <w:r>
        <w:t xml:space="preserve">, D.H. and </w:t>
      </w:r>
      <w:proofErr w:type="spellStart"/>
      <w:r>
        <w:t>Wilborn</w:t>
      </w:r>
      <w:proofErr w:type="spellEnd"/>
      <w:r>
        <w:t xml:space="preserve">, R.E. (2021) </w:t>
      </w:r>
      <w:hyperlink r:id="rId16">
        <w:r>
          <w:rPr>
            <w:rStyle w:val="Hyperlink"/>
          </w:rPr>
          <w:t xml:space="preserve">Estimates of availability and catchability for select rockfish species based on acoustic-optic surveys in the </w:t>
        </w:r>
        <w:proofErr w:type="gramStart"/>
        <w:r>
          <w:rPr>
            <w:rStyle w:val="Hyperlink"/>
          </w:rPr>
          <w:t xml:space="preserve">gulf of </w:t>
        </w:r>
        <w:proofErr w:type="spellStart"/>
        <w:r>
          <w:rPr>
            <w:rStyle w:val="Hyperlink"/>
          </w:rPr>
          <w:t>alaska</w:t>
        </w:r>
        <w:proofErr w:type="spellEnd"/>
        <w:proofErr w:type="gramEnd"/>
      </w:hyperlink>
      <w:r>
        <w:t xml:space="preserve">. </w:t>
      </w:r>
      <w:r>
        <w:rPr>
          <w:i/>
          <w:iCs/>
        </w:rPr>
        <w:t>Fisheries Research</w:t>
      </w:r>
      <w:r>
        <w:t xml:space="preserve"> 236, 105848.</w:t>
      </w:r>
    </w:p>
    <w:p w14:paraId="1C47D7CB" w14:textId="77777777" w:rsidR="00057A06" w:rsidRDefault="00885280">
      <w:pPr>
        <w:pStyle w:val="Bibliography"/>
      </w:pPr>
      <w:bookmarkStart w:id="107" w:name="ref-Krieger1993"/>
      <w:bookmarkEnd w:id="106"/>
      <w:r>
        <w:t xml:space="preserve">Krieger, K. (1993) Distribution and abundance of rockfish determined from a submersible and by bottom trawling. </w:t>
      </w:r>
      <w:r>
        <w:rPr>
          <w:i/>
          <w:iCs/>
        </w:rPr>
        <w:t>Fish. Bull.</w:t>
      </w:r>
      <w:r>
        <w:t xml:space="preserve"> 91, 87–96.</w:t>
      </w:r>
    </w:p>
    <w:p w14:paraId="0B2E3714" w14:textId="77777777" w:rsidR="00057A06" w:rsidRDefault="00885280">
      <w:pPr>
        <w:pStyle w:val="Bibliography"/>
      </w:pPr>
      <w:bookmarkStart w:id="108" w:name="ref-kriegersigler1996"/>
      <w:bookmarkEnd w:id="107"/>
      <w:r>
        <w:t>Krieger, K. and Sigler, M. (1996) Catchability coefficient for rockfish estimated from trawl and submersible surveys. 94.</w:t>
      </w:r>
    </w:p>
    <w:p w14:paraId="0703B3D0" w14:textId="77777777" w:rsidR="00057A06" w:rsidRDefault="00885280">
      <w:pPr>
        <w:pStyle w:val="Bibliography"/>
      </w:pPr>
      <w:bookmarkStart w:id="109" w:name="ref-methot_stock_2013"/>
      <w:bookmarkEnd w:id="108"/>
      <w:proofErr w:type="spellStart"/>
      <w:r>
        <w:t>Methot</w:t>
      </w:r>
      <w:proofErr w:type="spellEnd"/>
      <w:r>
        <w:t xml:space="preserve">, R.D. and Wetzel, C.R. (2013) </w:t>
      </w:r>
      <w:hyperlink r:id="rId17">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3415F939" w14:textId="77777777" w:rsidR="00057A06" w:rsidRDefault="00885280">
      <w:pPr>
        <w:pStyle w:val="Bibliography"/>
      </w:pPr>
      <w:bookmarkStart w:id="110" w:name="ref-Wetzel2017"/>
      <w:bookmarkEnd w:id="109"/>
      <w:r>
        <w:t xml:space="preserve">Wetzel, C., Cronin-Fine, L. and Johnson, K. (2017) Status of Pacific ocean </w:t>
      </w:r>
      <w:proofErr w:type="gramStart"/>
      <w:r>
        <w:t>perch(</w:t>
      </w:r>
      <w:proofErr w:type="gramEnd"/>
      <w:r>
        <w:t xml:space="preserve"> Sebastes </w:t>
      </w:r>
      <w:proofErr w:type="spellStart"/>
      <w:r>
        <w:t>alutus</w:t>
      </w:r>
      <w:proofErr w:type="spellEnd"/>
      <w:r>
        <w:t>) along the US west coast in 2017. Pacific Fishery Management Council, Anchorage, AK.</w:t>
      </w:r>
    </w:p>
    <w:bookmarkEnd w:id="101"/>
    <w:bookmarkEnd w:id="110"/>
    <w:p w14:paraId="4A06BE32" w14:textId="77777777" w:rsidR="00057A06" w:rsidRDefault="00885280">
      <w:r>
        <w:br w:type="page"/>
      </w:r>
    </w:p>
    <w:p w14:paraId="7FBB70BB" w14:textId="77777777" w:rsidR="00057A06" w:rsidRDefault="00885280">
      <w:pPr>
        <w:pStyle w:val="Heading1"/>
      </w:pPr>
      <w:bookmarkStart w:id="111" w:name="auxiliary-files"/>
      <w:bookmarkEnd w:id="99"/>
      <w:r>
        <w:lastRenderedPageBreak/>
        <w:t>Auxiliary Files</w:t>
      </w:r>
    </w:p>
    <w:p w14:paraId="54E0BDB4" w14:textId="77777777" w:rsidR="00057A06" w:rsidRDefault="00885280">
      <w:pPr>
        <w:pStyle w:val="FirstParagraph"/>
      </w:pPr>
      <w:r>
        <w:t xml:space="preserve">The associated ADMB model files to conduct the base assessment model are available at </w:t>
      </w:r>
      <w:hyperlink r:id="rId18">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19">
        <w:r>
          <w:rPr>
            <w:rStyle w:val="Hyperlink"/>
          </w:rPr>
          <w:t>https://github.com/pete-hulson/goa_pop/blob/main/2023/R/2023_analysis.R</w:t>
        </w:r>
      </w:hyperlink>
      <w:r>
        <w:t>.</w:t>
      </w:r>
    </w:p>
    <w:p w14:paraId="4CDA8153" w14:textId="77777777" w:rsidR="000207E1" w:rsidRDefault="00885280" w:rsidP="000207E1">
      <w:pPr>
        <w:sectPr w:rsidR="000207E1">
          <w:footerReference w:type="default" r:id="rId20"/>
          <w:pgSz w:w="12240" w:h="15840"/>
          <w:pgMar w:top="1440" w:right="1440" w:bottom="1440" w:left="1440" w:header="720" w:footer="720" w:gutter="0"/>
          <w:cols w:space="720"/>
        </w:sectPr>
      </w:pPr>
      <w:r>
        <w:br w:type="page"/>
      </w:r>
      <w:bookmarkStart w:id="112" w:name="tables"/>
      <w:bookmarkEnd w:id="111"/>
    </w:p>
    <w:p w14:paraId="75A02C4F" w14:textId="77777777" w:rsidR="00057A06" w:rsidRDefault="00885280">
      <w:pPr>
        <w:pStyle w:val="Heading1"/>
      </w:pPr>
      <w:r>
        <w:lastRenderedPageBreak/>
        <w:t>Tables</w:t>
      </w:r>
    </w:p>
    <w:p w14:paraId="1CD0C6C4" w14:textId="77777777" w:rsidR="000207E1" w:rsidRDefault="00885280">
      <w:pPr>
        <w:pStyle w:val="TableCaption"/>
      </w:pPr>
      <w:bookmarkStart w:id="113" w:name="tab:commcatch"/>
      <w:bookmarkEnd w:id="113"/>
      <w:r>
        <w:t xml:space="preserve">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w:t>
      </w:r>
      <w:proofErr w:type="gramStart"/>
      <w:r>
        <w:t>a  blend</w:t>
      </w:r>
      <w:proofErr w:type="gramEnd"/>
      <w:r>
        <w:t xml:space="preserve">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w:t>
      </w:r>
      <w:proofErr w:type="spellStart"/>
      <w:r>
        <w:t>PacFIN</w:t>
      </w:r>
      <w:proofErr w:type="spellEnd"/>
      <w:r>
        <w:t xml:space="preserve">); 1989-2019, National Marine Fisheries Service, Alaska Region. ABC and Quota: 1977-1986 </w:t>
      </w:r>
      <w:proofErr w:type="spellStart"/>
      <w:r>
        <w:t>Karinen</w:t>
      </w:r>
      <w:proofErr w:type="spellEnd"/>
      <w:r>
        <w:t xml:space="preserve">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14:paraId="372EA0AF" w14:textId="77777777"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14:paraId="10660E9E"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64B8CD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0B667B28"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758F74B6"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1B7D5963"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2DAFAC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15D2F5D7"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92DFB4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540D4874"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1CA1616F"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7623AA40"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1474BAA"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14:paraId="33E12F1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2D730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14:paraId="647D5F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14:paraId="38C386B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013B5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14:paraId="4F392B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14:paraId="5F35C6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14:paraId="2D0268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14:paraId="506FD0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14:paraId="6CA3EA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14:paraId="677203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14:paraId="1C0686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14:paraId="4156A4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14:paraId="0D2B0CE7"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0D7619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14:paraId="41C6A8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14:paraId="7D3F0D3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76EBA9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C764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14:paraId="0168FFF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14:paraId="342F73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14:paraId="1B5DA3E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14:paraId="72657C4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14:paraId="3A5E214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14:paraId="482E67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14:paraId="375684A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14:paraId="315B2C4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9AA9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14:paraId="136274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14:paraId="431155F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B1BEB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32EA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14:paraId="415ECD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14:paraId="6CFD3E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14:paraId="4A63C4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14:paraId="708075B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14:paraId="0B3181A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14:paraId="054844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14:paraId="408B0C1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14:paraId="456D84F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1BDED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14:paraId="3E565E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14:paraId="1286653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8E541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1E031C0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14:paraId="785795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14:paraId="531528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14:paraId="6DC7066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14:paraId="074DCA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14:paraId="4E5E81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14:paraId="1A8C35F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14:paraId="0FFF04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14:paraId="3D8AB542"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591E0E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186DBF1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14:paraId="454949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279D18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50B4EF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14:paraId="485BB9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14:paraId="01EF2F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14:paraId="4FF9C76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14:paraId="3C62829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14:paraId="2A39E8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14:paraId="0AAA8E4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14:paraId="4C2188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14:paraId="7F13D5C8"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D587E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14:paraId="16E92AE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14:paraId="0A1F4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6D42DB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38F184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14:paraId="247A3B8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14:paraId="004998F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14:paraId="227EB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14:paraId="730734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14:paraId="766641B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14:paraId="4BF461A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14:paraId="7952F87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14:paraId="712E86D6"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6FD5B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14:paraId="30BD9B0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14:paraId="74F1FB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2470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7AB60D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14:paraId="3540BE4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14:paraId="0FD156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14:paraId="6D00C2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14:paraId="513EF4B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14:paraId="773FD9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14:paraId="678D40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14:paraId="30EC38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14:paraId="3834FADE"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F7AA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14:paraId="5849DE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14:paraId="24DCD7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7429A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612AB8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14:paraId="3EF36C8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14:paraId="1B97FCF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14:paraId="30D176B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14:paraId="6EC407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14:paraId="715401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14:paraId="3ED4B3D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14:paraId="0105024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14:paraId="7DE79199"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388DC6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14:paraId="147C6B3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14:paraId="0429998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14:paraId="4AF3E8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14:paraId="0A3D67E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14:paraId="70C7114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14:paraId="1FEDE7B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14:paraId="04E04B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14:paraId="2BAC02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14:paraId="00DD152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14:paraId="3C813C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14:paraId="44FECC1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14:paraId="47BA5EE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7C98A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14:paraId="49C89F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14:paraId="3098CF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7160E07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14:paraId="2C913FA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14:paraId="5B43C9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14:paraId="5296198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14:paraId="635F1F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14:paraId="533CAD5C"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59D3875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22FC54E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4550CC4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413D51A"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53D8390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14:paraId="290FE1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613EB1A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3D3204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14:paraId="42E44C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14:paraId="4B5CFFC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14:paraId="49CC50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14:paraId="3E2E94F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14:paraId="1C169889"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9E685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9A8A2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2B20F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2963BB83"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E32CC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14:paraId="713A6C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14:paraId="6964DEE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14:paraId="5DC936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14:paraId="0B4B87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14:paraId="6BAA19F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14:paraId="77B2D9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14:paraId="2342288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14:paraId="3C1A92A6"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278B39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B8E4D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D4775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E22CBC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721D675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14:paraId="6D12F4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14:paraId="0B4B5DC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14:paraId="655A47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14:paraId="5371402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14:paraId="3AB647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14:paraId="7DEC2E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14:paraId="68B642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14:paraId="332FB90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8DA29D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484175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A7F3BB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04F406F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7F135A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14:paraId="6BA48B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14:paraId="2286D3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14:paraId="295AB75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14:paraId="183871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14:paraId="48748B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14:paraId="3A1C001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14:paraId="5F3B485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14:paraId="00532C5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1D8CD5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54949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7911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5FC0DBE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BC89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14:paraId="7C05F78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14:paraId="0BF63A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14:paraId="001E0B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14:paraId="1BACBE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14:paraId="4D10CA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14:paraId="182F1C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14:paraId="62639ED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14:paraId="22D0FB31"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64147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170AFE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B1A01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1FFCB910"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4C090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14:paraId="6A865D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14:paraId="3FBBD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14:paraId="24836E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14:paraId="6138610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14:paraId="4AEED5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14:paraId="47885E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14:paraId="5599BE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14:paraId="06229A40"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88436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31AA8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0C8BC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6EF9464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D54599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14:paraId="67FE4B0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14:paraId="21911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14:paraId="56FDE1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14:paraId="64C707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14:paraId="42843E6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14:paraId="665A24C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14:paraId="2B426E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14:paraId="2EA3FC7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4181A9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C125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B9B8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F1CD575"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C0AD3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14:paraId="766AA6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14:paraId="74937A4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14:paraId="58C743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14:paraId="6F7FC32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14:paraId="136E2F7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14:paraId="051FDD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14:paraId="32924E1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14:paraId="31CB16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724A1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34FF2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D1D10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E08A54B" w14:textId="77777777"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14:paraId="1035EE4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14:paraId="0002EE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14:paraId="0B85E85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14:paraId="2B2E50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14:paraId="2AD34DD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14:paraId="075CE2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14:paraId="117C76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14:paraId="6ED7F2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14:paraId="6D89016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C0788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81B36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7038B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14:paraId="2CBA2023" w14:textId="77777777"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14:paraId="7B6FBC26" w14:textId="77777777" w:rsidR="00057A06" w:rsidRDefault="00885280">
      <w:pPr>
        <w:pStyle w:val="TableCaption"/>
      </w:pPr>
      <w:bookmarkStart w:id="114" w:name="tab:mgmtmeasures"/>
      <w:bookmarkEnd w:id="114"/>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14:paraId="0B117F12" w14:textId="77777777"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1EB0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3254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98F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0522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B44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E042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Management Measures</w:t>
            </w:r>
          </w:p>
        </w:tc>
      </w:tr>
      <w:tr w:rsidR="00057A06" w14:paraId="59015AC9" w14:textId="77777777"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8C8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4A0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85D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C2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5162"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E62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The slope rockfish assemblage, including POP, was one of three management groups for Sebastes implemented by the North Pacific Management Council. Previously, Sebastes in Alaska were managed as POP complex or other rockfish.</w:t>
            </w:r>
          </w:p>
        </w:tc>
      </w:tr>
      <w:tr w:rsidR="00057A06" w14:paraId="1ECD4F5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65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57C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68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60E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07C3"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DAF5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7146AE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6EB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2FD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96D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50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F2D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4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117F0BE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C3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D6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243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1DC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B0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40C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Slope assemblage split into three management subgroups with separate ABCs and TACs: POP, </w:t>
            </w:r>
            <w:proofErr w:type="spellStart"/>
            <w:r>
              <w:rPr>
                <w:rFonts w:eastAsia="Times New Roman" w:cs="Times New Roman"/>
                <w:color w:val="000000"/>
                <w:szCs w:val="22"/>
              </w:rPr>
              <w:t>shortraker</w:t>
            </w:r>
            <w:proofErr w:type="spellEnd"/>
            <w:r>
              <w:rPr>
                <w:rFonts w:eastAsia="Times New Roman" w:cs="Times New Roman"/>
                <w:color w:val="000000"/>
                <w:szCs w:val="22"/>
              </w:rPr>
              <w:t>/</w:t>
            </w:r>
            <w:proofErr w:type="spellStart"/>
            <w:r>
              <w:rPr>
                <w:rFonts w:eastAsia="Times New Roman" w:cs="Times New Roman"/>
                <w:color w:val="000000"/>
                <w:szCs w:val="22"/>
              </w:rPr>
              <w:t>rougheye</w:t>
            </w:r>
            <w:proofErr w:type="spellEnd"/>
            <w:r>
              <w:rPr>
                <w:rFonts w:eastAsia="Times New Roman" w:cs="Times New Roman"/>
                <w:color w:val="000000"/>
                <w:szCs w:val="22"/>
              </w:rPr>
              <w:t xml:space="preserve"> rockfish, and all other slope species</w:t>
            </w:r>
          </w:p>
        </w:tc>
      </w:tr>
      <w:tr w:rsidR="00057A06" w14:paraId="61A0E01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95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D3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31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24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43F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32B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7BF5AC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A8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6C2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EBC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120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8339"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D6E9"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016FBB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A254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52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9CA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B8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B7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04B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32 establishes rebuilding plan</w:t>
            </w:r>
          </w:p>
        </w:tc>
      </w:tr>
      <w:tr w:rsidR="00057A06" w14:paraId="01165AD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F68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F75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52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E902"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F082"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26B9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done with an age structured model using stock synthesis</w:t>
            </w:r>
          </w:p>
        </w:tc>
      </w:tr>
      <w:tr w:rsidR="00057A06" w14:paraId="0D7F50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6F16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797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A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91C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AEBA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9BF9"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3B5517B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D10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A35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29B2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BAE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1A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0C2E"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7283D3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29C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C6B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00A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EF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2E6E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5DC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0C1919B8"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51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6A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92A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1D8A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2D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4EA"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1BB17FE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70F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E51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F54A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9EC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FC4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3FE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Eastern Gulf divided into West Yakutat and East Yakutat/Southeast Outside and separate ABCs and TACs assigned</w:t>
            </w:r>
          </w:p>
        </w:tc>
      </w:tr>
      <w:tr w:rsidR="00057A06" w14:paraId="04F6328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301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8E5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44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B0A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C3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5540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41 became effective which prohibited trawling in the Eastern Gulf east of 140 degrees W.</w:t>
            </w:r>
          </w:p>
        </w:tc>
      </w:tr>
      <w:tr w:rsidR="00057A06" w14:paraId="09735B0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C9D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3F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AD1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A94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7CD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E86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Assessment is now done using an age structured model constructed with AD Model Builder software</w:t>
            </w:r>
          </w:p>
        </w:tc>
      </w:tr>
      <w:tr w:rsidR="00057A06" w14:paraId="6AD2F8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A0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E05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9A7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87F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E67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1583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06EDD57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8BE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B1C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FF5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F47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57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DE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0488D22"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F1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lastRenderedPageBreak/>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CF3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AC4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BD9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154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463"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5B508F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B0BC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5EA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532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F16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C91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6B93"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820EBD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D0A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28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86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D75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D7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45A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039D967"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1D8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9BBE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3E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D71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FD7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D15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Amendment 68 created the Central Gulf Rockfish Pilot Project</w:t>
            </w:r>
          </w:p>
        </w:tc>
      </w:tr>
      <w:tr w:rsidR="00057A06" w14:paraId="4A3E5F6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417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9EF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514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EBF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B21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6DC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0C08EF8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EDC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DDF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F03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58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58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498"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5643EC5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5BB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6C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8D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27A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80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9B48"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238CAF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DD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C9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50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6A0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EC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25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AFA9A5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DA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2C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7AC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BA2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055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04BC"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47202E8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AD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064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F75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7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AEA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92A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Area OFL for W/C/WYK combined, SEO separate</w:t>
            </w:r>
          </w:p>
        </w:tc>
      </w:tr>
      <w:tr w:rsidR="00057A06" w14:paraId="1EEC93C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336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D74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536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480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CB3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0B25"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6579F0E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5DE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F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7B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D5B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5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E200"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3A4D2F0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5D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9F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BE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12D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65B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4237"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4AB8A1C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849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C5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3DA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C34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714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64E5"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30F5E74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EB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1F6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54D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77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B41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1791"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684A41B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3AD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8F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2E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6AE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E28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1B2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14A0B57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142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F10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0B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DC2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20E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4278"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r w:rsidR="00057A06" w14:paraId="78A6BCEE" w14:textId="77777777" w:rsidTr="00460546">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5D33D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commentRangeStart w:id="115"/>
            <w:r>
              <w:rPr>
                <w:rFonts w:eastAsia="Times New Roman" w:cs="Times New Roman"/>
                <w:color w:val="000000"/>
                <w:szCs w:val="22"/>
              </w:rPr>
              <w:t>2021</w:t>
            </w:r>
            <w:commentRangeEnd w:id="115"/>
            <w:r w:rsidR="000F163C">
              <w:rPr>
                <w:rStyle w:val="CommentReference"/>
              </w:rPr>
              <w:commentReference w:id="115"/>
            </w:r>
            <w:r>
              <w:rPr>
                <w:rFonts w:eastAsia="Times New Roman" w:cs="Times New Roman"/>
                <w:color w:val="000000"/>
                <w:szCs w:val="22"/>
              </w:rPr>
              <w:t>*</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69BD5F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25,149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6C4A9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36,177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5240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36,177</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4F3A60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42,977</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34A4E5"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r>
    </w:tbl>
    <w:p w14:paraId="2FAAEB33" w14:textId="77777777" w:rsidR="00057A06" w:rsidRDefault="00885280">
      <w:r>
        <w:br w:type="page"/>
      </w:r>
    </w:p>
    <w:p w14:paraId="4B0DDD5E" w14:textId="2B52847F" w:rsidR="00057A06" w:rsidRDefault="00885280">
      <w:pPr>
        <w:pStyle w:val="TableCaption"/>
      </w:pPr>
      <w:bookmarkStart w:id="116" w:name="tab:fishlengthcompst"/>
      <w:bookmarkEnd w:id="116"/>
      <w:r>
        <w:lastRenderedPageBreak/>
        <w:t>Table 9.3. Fishery length frequency data for POP in the GOA for the most recent 10 complete years used in the model. Input sample sizes (sq</w:t>
      </w:r>
      <w:ins w:id="117" w:author="Chris.Lunsford" w:date="2023-10-27T16:29:00Z">
        <w:r w:rsidR="000F163C">
          <w:t>ua</w:t>
        </w:r>
      </w:ins>
      <w:del w:id="118" w:author="Chris.Lunsford" w:date="2023-10-27T16:29:00Z">
        <w:r w:rsidDel="000F163C">
          <w:delText>au</w:delText>
        </w:r>
      </w:del>
      <w:r>
        <w:t>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19E290F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230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7C1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DFE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B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36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5A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6E9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BB7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916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3C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0F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14:paraId="31C6D67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A7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59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73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A8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A8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A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9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00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A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DD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6C8CB2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19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ED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5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4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5F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7D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0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1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18F0EA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06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03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53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6F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4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58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3C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A6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9F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6C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2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50DBD45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E6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46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8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AB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6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70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C5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C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4E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4E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5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787355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7A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94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C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BA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B7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DF1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A2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B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24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9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381574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89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A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BB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F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33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7D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E8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C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02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3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D2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C17FD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A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63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6E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06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BD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24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9E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76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7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3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659887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7D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6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9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F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5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7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9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76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D6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7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3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14:paraId="70D69D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7A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2C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F3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1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BC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80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4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87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97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67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D9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05117E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8F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9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FD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5B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75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BE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F6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7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C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B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14:paraId="0B1D6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1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F3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AD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48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A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9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8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B5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E8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41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5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01C543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4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4A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3F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E2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08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1E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2D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05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7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F3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FF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42DFEEB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F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38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2C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49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B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E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84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0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5F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1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14:paraId="54ED8E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67C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BB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19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F0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3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542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80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E7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6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3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14:paraId="33A747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6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F5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7F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B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1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0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C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5C8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6D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0C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F040E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BA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FD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9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DE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61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74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E8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11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4D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4F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14:paraId="77F63A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E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03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CD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F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7F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58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0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1D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BF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0F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14:paraId="30963F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D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14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F6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A3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9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2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D5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51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8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8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12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6BDFB5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0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E1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3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8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A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B1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4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7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79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43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68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14:paraId="217E8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03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16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C05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DB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13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1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6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FC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E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B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F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14:paraId="2EDD30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9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0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D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05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10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0F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B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B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78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14:paraId="67FF02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A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E9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D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BA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D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4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F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96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439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22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14:paraId="2CF430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D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A4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C3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98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0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46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44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5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08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4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14:paraId="7EA827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A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25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46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A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3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D0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1A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F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9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D2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5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14:paraId="759B41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4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5C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7B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BF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DE3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B3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B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2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A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9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7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512165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95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5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A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3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1CD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E8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CC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B4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14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1C3E44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01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1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A8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7F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A5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FC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86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63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98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CC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94E0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25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D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02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D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8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D8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22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E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C7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F3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3E48B2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41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EE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A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E5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130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51E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AD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5E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0A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C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3A4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688F266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E77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526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8BF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CA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678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86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C0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7B1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F1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275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F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14:paraId="56C05890" w14:textId="77777777" w:rsidR="00057A06" w:rsidRDefault="00885280">
      <w:r>
        <w:br w:type="page"/>
      </w:r>
    </w:p>
    <w:p w14:paraId="2C1279C9" w14:textId="77777777" w:rsidR="00057A06" w:rsidRDefault="00885280">
      <w:pPr>
        <w:pStyle w:val="TableCaption"/>
      </w:pPr>
      <w:bookmarkStart w:id="119" w:name="tab:fishagecompst"/>
      <w:bookmarkEnd w:id="119"/>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84460D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6D5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w:t>
            </w:r>
            <w:proofErr w:type="spellStart"/>
            <w:r>
              <w:rPr>
                <w:rFonts w:eastAsia="Times New Roman" w:cs="Times New Roman"/>
                <w:color w:val="000000"/>
                <w:szCs w:val="22"/>
              </w:rPr>
              <w:t>yr</w:t>
            </w:r>
            <w:proofErr w:type="spellEnd"/>
            <w:r>
              <w:rPr>
                <w:rFonts w:eastAsia="Times New Roman" w:cs="Times New Roman"/>
                <w:color w:val="000000"/>
                <w:szCs w:val="22"/>
              </w:rPr>
              <w: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AEB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6C7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FD0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3A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13A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9FB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BC6A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190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85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14:paraId="04007A9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B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6A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DB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B3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57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3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A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5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4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77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C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467944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B5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1F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7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3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3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45A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39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1D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E0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1A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A6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133340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11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4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7B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3C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8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EA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3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A0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8C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9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FB6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624E15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7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0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A8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5C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A4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C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03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C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3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0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D5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14:paraId="6AB6F6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2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0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2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01B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9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84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B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D2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E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D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2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255EA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6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7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10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6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41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8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C2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B7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0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0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66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502C67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7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46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C6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3B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97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0E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22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7D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32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AE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1E7EF5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7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E3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02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6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0A8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82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52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5BE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B2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14:paraId="7D39D0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50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46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B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2E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F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02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85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A3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14:paraId="24E456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954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75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CD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4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5D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20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9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0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54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35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652AC8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0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1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9C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D6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75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4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7B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C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0C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03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14:paraId="4BF9B7C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2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68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3F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CCF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99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23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F4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03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CC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2E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F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14:paraId="781866A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9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8E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C5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8D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55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C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24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5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52DDF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16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7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EF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4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AB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60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E76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F7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70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1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2D12D4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E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7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B8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11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5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74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90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9A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A7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136F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97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67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F0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1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F1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BA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6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2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8B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AD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46DE63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16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0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31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B2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6C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BF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6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79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6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83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0600E7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D3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AB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8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E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7E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33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C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9D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B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FF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5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19747A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4A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7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2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D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B7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7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F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E1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47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7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4F9C8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4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06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1F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5B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9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D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2B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0C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DA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02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24858C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4F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8F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0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45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D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F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87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8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5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A9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D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14:paraId="533727F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A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1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8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2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40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B1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24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2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93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06CDAC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F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6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53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22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E6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6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8B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8A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C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E3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14:paraId="067847C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3A8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767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1C4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0E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4A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71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D7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B8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D1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22F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3CD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14:paraId="4F65F2F5" w14:textId="77777777" w:rsidR="00057A06" w:rsidRDefault="00885280">
      <w:r>
        <w:br w:type="page"/>
      </w:r>
    </w:p>
    <w:p w14:paraId="15268928" w14:textId="77777777" w:rsidR="00057A06" w:rsidRDefault="00885280">
      <w:pPr>
        <w:pStyle w:val="TableCaption"/>
      </w:pPr>
      <w:bookmarkStart w:id="120" w:name="tab:survobs"/>
      <w:bookmarkEnd w:id="120"/>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14:paraId="592C478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88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6D79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E38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14:paraId="302DFFF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2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E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1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14:paraId="14FA94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5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6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5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48D2F2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39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4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9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14:paraId="2F8932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14:paraId="39AA5F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4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14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2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14:paraId="19AB6F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FF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01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F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1D27A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2A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C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14:paraId="07ACF8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5D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85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B3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C376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1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99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8A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14:paraId="2EB9E9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6F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C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F3623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CD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B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7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9266C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1EE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68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37D3CD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B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1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0719A7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B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7D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F2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14:paraId="3E2010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42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3A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B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14:paraId="1B7621B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65A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1CF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92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14:paraId="1DF71343" w14:textId="77777777" w:rsidR="00057A06" w:rsidRDefault="00885280">
      <w:r>
        <w:br w:type="page"/>
      </w:r>
    </w:p>
    <w:p w14:paraId="2AAABF44" w14:textId="77777777" w:rsidR="00057A06" w:rsidRDefault="00885280">
      <w:pPr>
        <w:pStyle w:val="TableCaption"/>
      </w:pPr>
      <w:bookmarkStart w:id="121" w:name="tab:survagecompst"/>
      <w:bookmarkEnd w:id="121"/>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4C0CBD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86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w:t>
            </w:r>
            <w:proofErr w:type="spellStart"/>
            <w:r>
              <w:rPr>
                <w:rFonts w:eastAsia="Times New Roman" w:cs="Times New Roman"/>
                <w:color w:val="000000"/>
                <w:szCs w:val="22"/>
              </w:rPr>
              <w:t>yr</w:t>
            </w:r>
            <w:proofErr w:type="spellEnd"/>
            <w:r>
              <w:rPr>
                <w:rFonts w:eastAsia="Times New Roman" w:cs="Times New Roman"/>
                <w:color w:val="000000"/>
                <w:szCs w:val="22"/>
              </w:rPr>
              <w: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545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53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3AD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FFC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F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7A2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D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30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6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54C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14:paraId="34D8C43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9D8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65D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E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6A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F2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1F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30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4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7F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66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9C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586A38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7D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AC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9F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39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A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A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E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A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1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8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9B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14:paraId="542CE6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69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E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7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CA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A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44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07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CC3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A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1F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F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5DF2A6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2E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F9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7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1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69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04D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BE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01A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CA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FA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18931A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24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F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3C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A1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C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FB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A2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14:paraId="4B5928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59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0D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17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40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8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A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72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2E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B6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07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1F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14:paraId="710821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8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0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3E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7B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29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66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D4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8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F3E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14:paraId="1AD0C5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EE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F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5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07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3B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87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2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F9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B1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C3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B4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14:paraId="7DCADD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9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9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63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7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EF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6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5E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733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2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B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14:paraId="1FA9A5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B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F3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63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3E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12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A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EE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E4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2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01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14:paraId="30999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9B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8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D0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F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A5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D5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EF6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C7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552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14:paraId="1F6C53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27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3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F1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9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24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7B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27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4B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F5A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9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14:paraId="7356F8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2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A5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51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F5B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D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89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B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B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5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26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C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6D723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9E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7E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78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A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6C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A7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A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D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9A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72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8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14:paraId="09F71B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E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7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20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DA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44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E5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F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C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ED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14:paraId="55DD5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6C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9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76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5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F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D0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318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04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3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ED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1F1744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1B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6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6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E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1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0B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4E1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57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1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9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14:paraId="17C23B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F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4E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C6B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A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69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3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F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6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C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9F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CC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14:paraId="73991F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B7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E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3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93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B8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A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E54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F9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41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4C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62D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14:paraId="4397D7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6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0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9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1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AC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E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A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10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B3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1DC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5D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4554F5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1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47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DC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E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C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3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0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7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F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259138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8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DB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D0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D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E5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78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C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24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4B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57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3F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0B2136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4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4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8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A2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4E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E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C3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6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22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C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14:paraId="1C2F59E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63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973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F3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4A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EB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E1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2B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C34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072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625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52D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14:paraId="5F97C77B" w14:textId="77777777" w:rsidR="00057A06" w:rsidRDefault="00885280">
      <w:r>
        <w:br w:type="page"/>
      </w:r>
    </w:p>
    <w:p w14:paraId="5CCCA31B" w14:textId="77777777" w:rsidR="00057A06" w:rsidRDefault="00885280">
      <w:pPr>
        <w:pStyle w:val="TableCaption"/>
      </w:pPr>
      <w:bookmarkStart w:id="122" w:name="tab:parposteriorst"/>
      <w:bookmarkEnd w:id="122"/>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14:paraId="21414C9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A327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E585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FF76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2A5D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97.5% Interval</w:t>
            </w:r>
          </w:p>
        </w:tc>
      </w:tr>
      <w:tr w:rsidR="00057A06" w14:paraId="57DC501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707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1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51A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0FF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4.549</w:t>
            </w:r>
          </w:p>
        </w:tc>
      </w:tr>
      <w:tr w:rsidR="00057A06" w14:paraId="79F3FB2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C9B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Age at 50%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18A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31E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9C2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2.565</w:t>
            </w:r>
          </w:p>
        </w:tc>
      </w:tr>
      <w:tr w:rsidR="00057A06" w14:paraId="7505D3F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153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Delta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3B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7A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730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5.483</w:t>
            </w:r>
          </w:p>
        </w:tc>
      </w:tr>
      <w:tr w:rsidR="00057A06" w14:paraId="0D86684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91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Age at 50%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AA1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022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C0C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6.527</w:t>
            </w:r>
          </w:p>
        </w:tc>
      </w:tr>
      <w:tr w:rsidR="00057A06" w14:paraId="1D3412D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68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Delta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10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692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90A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2.293</w:t>
            </w:r>
          </w:p>
        </w:tc>
      </w:tr>
      <w:tr w:rsidR="00057A06" w14:paraId="24C2202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701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Age at 50%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03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ADE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F0A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2.936</w:t>
            </w:r>
          </w:p>
        </w:tc>
      </w:tr>
      <w:tr w:rsidR="00057A06" w14:paraId="3EFD54C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E1D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 xml:space="preserve">Delta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F01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988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EA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12.223</w:t>
            </w:r>
          </w:p>
        </w:tc>
      </w:tr>
      <w:tr w:rsidR="00057A06" w14:paraId="620320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2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30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71E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838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6.331</w:t>
            </w:r>
          </w:p>
        </w:tc>
      </w:tr>
      <w:tr w:rsidR="00057A06" w14:paraId="3333C35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5F7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4C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DA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EE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7.197</w:t>
            </w:r>
          </w:p>
        </w:tc>
      </w:tr>
      <w:tr w:rsidR="00057A06" w14:paraId="02D8846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0A2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EF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360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-2.407</w:t>
            </w:r>
          </w:p>
        </w:tc>
      </w:tr>
      <w:tr w:rsidR="00057A06" w14:paraId="3882E49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CF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81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73F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C74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9.564</w:t>
            </w:r>
          </w:p>
        </w:tc>
      </w:tr>
      <w:tr w:rsidR="00057A06" w14:paraId="56EDF22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166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5BA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74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C1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0.697</w:t>
            </w:r>
          </w:p>
        </w:tc>
      </w:tr>
      <w:tr w:rsidR="00057A06" w14:paraId="7B92CD0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DD3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53A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66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3EE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0.706</w:t>
            </w:r>
          </w:p>
        </w:tc>
      </w:tr>
      <w:tr w:rsidR="00057A06" w14:paraId="080BEA3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F16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C423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73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28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-2.505</w:t>
            </w:r>
          </w:p>
        </w:tc>
      </w:tr>
      <w:tr w:rsidR="00057A06" w14:paraId="5E2973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677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58F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63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E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r>
      <w:tr w:rsidR="00057A06" w14:paraId="2ADC86A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D77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CDC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E60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07E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r>
      <w:tr w:rsidR="00057A06" w14:paraId="7DF8F5F0"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BA8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1F0C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E3E4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468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0.181</w:t>
            </w:r>
          </w:p>
        </w:tc>
      </w:tr>
    </w:tbl>
    <w:p w14:paraId="52FFFD09" w14:textId="77777777" w:rsidR="00057A06" w:rsidRDefault="00885280">
      <w:r>
        <w:br w:type="page"/>
      </w:r>
    </w:p>
    <w:p w14:paraId="419B1E0F" w14:textId="77777777" w:rsidR="00057A06" w:rsidRDefault="00885280">
      <w:pPr>
        <w:pStyle w:val="TableCaption"/>
      </w:pPr>
      <w:bookmarkStart w:id="123" w:name="tab:timeseriest"/>
      <w:bookmarkEnd w:id="123"/>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14:paraId="08C35B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CEC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90C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CD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w:t>
            </w:r>
            <w:commentRangeStart w:id="124"/>
            <w:r>
              <w:rPr>
                <w:rFonts w:eastAsia="Times New Roman" w:cs="Times New Roman"/>
                <w:color w:val="000000"/>
                <w:sz w:val="18"/>
                <w:szCs w:val="18"/>
              </w:rPr>
              <w:t>1000</w:t>
            </w:r>
            <w:commentRangeEnd w:id="124"/>
            <w:r w:rsidR="0059013B">
              <w:rPr>
                <w:rStyle w:val="CommentReference"/>
              </w:rPr>
              <w:commentReference w:id="124"/>
            </w:r>
            <w:r>
              <w:rPr>
                <w:rFonts w:eastAsia="Times New Roman" w:cs="Times New Roman"/>
                <w:color w:val="000000"/>
                <w:sz w:val="18"/>
                <w:szCs w:val="18"/>
              </w:rPr>
              <w:t>s)</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E45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w:t>
            </w:r>
            <w:proofErr w:type="spellStart"/>
            <w:r>
              <w:rPr>
                <w:rFonts w:eastAsia="Times New Roman" w:cs="Times New Roman"/>
                <w:color w:val="000000"/>
                <w:sz w:val="18"/>
                <w:szCs w:val="18"/>
              </w:rPr>
              <w:t>kt</w:t>
            </w:r>
            <w:proofErr w:type="spellEnd"/>
            <w:r>
              <w:rPr>
                <w:rFonts w:eastAsia="Times New Roman" w:cs="Times New Roman"/>
                <w:color w:val="000000"/>
                <w:sz w:val="18"/>
                <w:szCs w:val="18"/>
              </w:rPr>
              <w: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AC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w:t>
            </w:r>
            <w:proofErr w:type="spellStart"/>
            <w:r>
              <w:rPr>
                <w:rFonts w:eastAsia="Times New Roman" w:cs="Times New Roman"/>
                <w:color w:val="000000"/>
                <w:sz w:val="18"/>
                <w:szCs w:val="18"/>
              </w:rPr>
              <w:t>kt</w:t>
            </w:r>
            <w:proofErr w:type="spellEnd"/>
            <w:r>
              <w:rPr>
                <w:rFonts w:eastAsia="Times New Roman" w:cs="Times New Roman"/>
                <w:color w:val="000000"/>
                <w:sz w:val="18"/>
                <w:szCs w:val="18"/>
              </w:rPr>
              <w:t>)</w:t>
            </w:r>
          </w:p>
        </w:tc>
      </w:tr>
      <w:tr w:rsidR="00057A06" w14:paraId="7462365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6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2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F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10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5E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14:paraId="3D9D92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F9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6E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E3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7D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14:paraId="3BB84EC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C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A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7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FE5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9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14:paraId="12A4A8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43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3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C6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F05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14:paraId="1B503A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CE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50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7B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0A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37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14:paraId="75C6B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C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F9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00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78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EF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14:paraId="54B980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8D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25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62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93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79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14:paraId="3775E84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4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F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6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2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4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14:paraId="3166AD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9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F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514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0A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14:paraId="26FC93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0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5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04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1F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14:paraId="0191B4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4E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21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80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14:paraId="235E9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26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5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90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F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14:paraId="11473C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D6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65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21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CD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E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14:paraId="779612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7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D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AF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B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14:paraId="259DDC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32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B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E4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DD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BC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14:paraId="718D3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9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5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C1C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6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14:paraId="704A5A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64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F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4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F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14:paraId="670672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1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40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5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02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14:paraId="504D9F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0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84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3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B7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14:paraId="2159CA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F9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4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4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ED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6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14:paraId="298291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A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2A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BAB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D3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D7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14:paraId="1DCBC0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81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7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62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5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14:paraId="776CEF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04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E9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A1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C6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23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14:paraId="280E0F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6A0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2B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6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89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A6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14:paraId="747DD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8E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21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93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38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14:paraId="7D272F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29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9B0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77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5D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14:paraId="06E2DD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68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F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E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8A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14:paraId="4725B1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804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09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5B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1F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C1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14:paraId="64F60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10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3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DA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4D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06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14:paraId="10B9FE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7F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95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A4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0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14:paraId="748C5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06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5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56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24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F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14:paraId="67FFA7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F9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2A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A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F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84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14:paraId="298AC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E8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3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F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0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14:paraId="25DB3A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E27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C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0E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2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B1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14:paraId="3F3B65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71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07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6A9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44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14:paraId="6507247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F1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42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FC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B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C4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14:paraId="3FBEA79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F6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A1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2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A6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14:paraId="3AE25D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0F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8F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F9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B7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67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14:paraId="4E024A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6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E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7E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14:paraId="15C11D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E0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1C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DD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7F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14:paraId="49824F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01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BE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EE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14:paraId="6E6CC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7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D3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96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2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4A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14:paraId="0B9967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C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1A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7E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CD1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34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14:paraId="2DE5FD4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53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4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F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B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BC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14:paraId="5E26FD4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31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81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789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FD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B6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14:paraId="728CC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00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3D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72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B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6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14:paraId="4DAA0B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94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9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33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4F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ED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14:paraId="2C6853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3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E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3A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F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14:paraId="0E323B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A3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A0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7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45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A1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14:paraId="6F36C35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87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E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72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7C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E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14:paraId="750D26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45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09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7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91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C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14:paraId="51A23E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E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6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14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08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0D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14:paraId="404D4B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3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99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5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BC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14:paraId="71DD1A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A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1D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11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7B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14:paraId="061465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FC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55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52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C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E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14:paraId="74D422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0C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E71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C1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4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14:paraId="6304FF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AA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D1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4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14:paraId="5C4103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1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20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5A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ED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06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14:paraId="42807A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6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D6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C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51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14:paraId="6CB34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5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D3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8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5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9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14:paraId="35D21C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14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5B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F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B0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79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14:paraId="450887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3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7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1D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D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C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14:paraId="4BF733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2E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4A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29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18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7B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14:paraId="0A79F7CE"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5B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326F"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6AB1B"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F22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75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14:paraId="04246358" w14:textId="77777777" w:rsidR="00057A06" w:rsidRDefault="00885280">
      <w:r>
        <w:br w:type="page"/>
      </w:r>
    </w:p>
    <w:p w14:paraId="0303E1B7" w14:textId="77777777" w:rsidR="00057A06" w:rsidRDefault="00885280">
      <w:pPr>
        <w:pStyle w:val="TableCaption"/>
      </w:pPr>
      <w:bookmarkStart w:id="125" w:name="tab:resultscompare"/>
      <w:bookmarkEnd w:id="125"/>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14:paraId="0BCA0A80" w14:textId="77777777">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6E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D59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14:paraId="054AFA9D" w14:textId="77777777">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96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Age at 50%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3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14:paraId="3B4497E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1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14:paraId="5AB5E9B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3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Age at 50%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5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14:paraId="532DE06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7D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Age at 50%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57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14:paraId="17E425F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EB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Delta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E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14:paraId="02C1E52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0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3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14:paraId="1FED496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C7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Delta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4B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14:paraId="5503D91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C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Delta Selectivity, </w:t>
            </w:r>
            <w:proofErr w:type="spellStart"/>
            <w:r>
              <w:rPr>
                <w:rFonts w:eastAsia="Times New Roman" w:cs="Times New Roman"/>
                <w:color w:val="000000"/>
                <w:szCs w:val="22"/>
              </w:rPr>
              <w:t>Timeblock</w:t>
            </w:r>
            <w:proofErr w:type="spellEnd"/>
            <w:r>
              <w:rPr>
                <w:rFonts w:eastAsia="Times New Roman" w:cs="Times New Roman"/>
                <w:color w:val="000000"/>
                <w:szCs w:val="22"/>
              </w:rPr>
              <w:t xml:space="preserve">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6FB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14:paraId="668DE44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7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2A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14:paraId="7C0DEB2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C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E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14:paraId="22BF971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98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3B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14:paraId="2D93562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D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FF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14:paraId="01432FD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1E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D7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14:paraId="1B53B4A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75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58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14:paraId="6D8F907D"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E5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C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14:paraId="403D839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04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14:paraId="32F36D6B"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0F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B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14:paraId="789469E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72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D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14:paraId="6EB1C7C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3D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39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14:paraId="261F7A1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C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1D8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14:paraId="6AC327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E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F5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14:paraId="3FFBB2B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43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9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14:paraId="5CF2D4A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9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3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14:paraId="20C8AE8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0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B9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14:paraId="56D1D0D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62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F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14:paraId="09AF508A"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E5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D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14:paraId="5BCC151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7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94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14:paraId="700CE9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F4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 xml:space="preserve">Priors </w:t>
            </w:r>
            <w:proofErr w:type="spellStart"/>
            <w:r>
              <w:rPr>
                <w:rFonts w:eastAsia="Times New Roman" w:cs="Times New Roman"/>
                <w:color w:val="000000"/>
                <w:szCs w:val="22"/>
              </w:rPr>
              <w:t>SigmaR</w:t>
            </w:r>
            <w:proofErr w:type="spellEnd"/>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55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14:paraId="5498E417"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AD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0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14:paraId="0FC0019B" w14:textId="77777777">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32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725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14:paraId="540A5C64" w14:textId="77777777" w:rsidR="00057A06" w:rsidRDefault="00885280">
      <w:r>
        <w:br w:type="page"/>
      </w:r>
    </w:p>
    <w:p w14:paraId="2C87544D" w14:textId="77777777" w:rsidR="00057A06" w:rsidRDefault="00885280">
      <w:pPr>
        <w:pStyle w:val="TableCaption"/>
      </w:pPr>
      <w:bookmarkStart w:id="126" w:name="tab:projectionsCatches"/>
      <w:bookmarkEnd w:id="126"/>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14:paraId="2C5376B9" w14:textId="77777777"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5EB9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B86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C17EF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D4C38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0110A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8C013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BC557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CB3E4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7ACB8959" w14:textId="77777777"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E6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274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F67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4FE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EF23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44B4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D105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D00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14:paraId="31AEA9A2"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10A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DDA5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2E6B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D88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F75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380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157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66A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14:paraId="47C6D967"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4AE7B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9A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87C5A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ACD4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681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F4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F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0AE3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14:paraId="4CA93D99"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8F22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37F3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8F4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317F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EBE2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4D61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9E6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C03B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14:paraId="6F95960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AD0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7B8F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34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7C2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1DA6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931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D025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2A0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14:paraId="5E0FE0B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AA88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333D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D70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2E66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2DD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994E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658F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4D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14:paraId="5991B67A"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2DD3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07A2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C02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2419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E400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F3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48D2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B68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14:paraId="31967EA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61257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A0E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25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F12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C6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132D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28B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691D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14:paraId="3D5779C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5847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D1F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A706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AA58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12D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426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CD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830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14:paraId="6C04B2EB"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E682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1EF6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D85B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58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E41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B660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A955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3478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14:paraId="1963C76C"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50D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7C56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80DF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D03F0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51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B0E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8132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484E5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14:paraId="7BB9A50D"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E62E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9CAE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1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090B2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2FA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5197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1E1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C88C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14:paraId="3303E9C3"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FDE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518A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3BCC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EE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0B33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B18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CBA0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C8E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14:paraId="6CD9C5C9" w14:textId="77777777"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82B9D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7C4FCC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C6A1C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DCD5B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A4C0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30CC5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BFBF2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BA610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14:paraId="7985982B" w14:textId="77777777" w:rsidR="00057A06" w:rsidRDefault="00885280">
      <w:r>
        <w:br w:type="page"/>
      </w:r>
    </w:p>
    <w:p w14:paraId="152B960C" w14:textId="77777777" w:rsidR="00057A06" w:rsidRDefault="00885280">
      <w:pPr>
        <w:pStyle w:val="TableCaption"/>
      </w:pPr>
      <w:bookmarkStart w:id="127" w:name="tab:projectionsSsb"/>
      <w:bookmarkEnd w:id="127"/>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14:paraId="344B70DD" w14:textId="77777777"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F7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057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3119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C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4F9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12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7A5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4C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15C4808D" w14:textId="77777777"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A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A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2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84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7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1A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7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D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14:paraId="08A498FD"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6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7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E9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BB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69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EE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D0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14:paraId="09635734"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C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1F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6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9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48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3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33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8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14:paraId="7B1CE96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1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2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D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74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6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2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45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14:paraId="54D333B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D2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06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0A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CC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4D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FD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D4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D0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14:paraId="68B8C6F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0E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21D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2E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9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0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9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5F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A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14:paraId="337F23D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2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2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04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C8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0B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E9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71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14:paraId="18EAD55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FB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F85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D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F2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F5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2A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CF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14:paraId="5432538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7F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22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1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5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5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F8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9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14:paraId="0EFE40B3"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7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31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2F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151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1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AFB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C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5E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14:paraId="176FB2A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D4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ED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07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D6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3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14:paraId="66A0C96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A2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0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2E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AB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6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E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AF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9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14:paraId="6E7CC0A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A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91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8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3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57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A5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3F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14:paraId="764F043A" w14:textId="77777777"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75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E04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257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F37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474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1F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A8C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CD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14:paraId="50620DE5" w14:textId="77777777" w:rsidR="00057A06" w:rsidRDefault="00885280">
      <w:r>
        <w:br w:type="page"/>
      </w:r>
    </w:p>
    <w:p w14:paraId="5CBBE886" w14:textId="77777777" w:rsidR="00057A06" w:rsidRDefault="00885280">
      <w:pPr>
        <w:pStyle w:val="TableCaption"/>
      </w:pPr>
      <w:bookmarkStart w:id="128" w:name="tab:projectionsF"/>
      <w:bookmarkEnd w:id="128"/>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14:paraId="071D591C" w14:textId="77777777"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45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D5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BB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2B2B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9E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7D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E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9C9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28A78AE2" w14:textId="77777777"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4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EF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8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9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E6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7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3A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F0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14:paraId="675B2CC7"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B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E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1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1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1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C8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79EA4A0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BE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EB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4AF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80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6E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AD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81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9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4E9C86A6"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D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89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AF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33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C0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0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7C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6E7C2763"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7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8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0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FF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22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5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B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FFFE19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F9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CE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87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C7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DA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B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CB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3D5A05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3C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17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6E7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B3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4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C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92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0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75A54D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C7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BE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76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A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C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B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D6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AA4C3C9"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A4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2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2B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735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1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F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FA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A4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826374B"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A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A1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8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36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7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B3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CEE23C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FF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A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D3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63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20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2D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9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5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29E309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0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BA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E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2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2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BC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1F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AE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13FE28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A0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C0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BC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B8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A8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36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7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A2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7D392645" w14:textId="77777777"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1D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24F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ADC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6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7D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77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E57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00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14:paraId="147E29C4" w14:textId="77777777" w:rsidR="00057A06" w:rsidRDefault="00885280">
      <w:r>
        <w:br w:type="page"/>
      </w:r>
    </w:p>
    <w:p w14:paraId="4715120E" w14:textId="77777777" w:rsidR="00057A06" w:rsidRDefault="00885280">
      <w:pPr>
        <w:pStyle w:val="Heading1"/>
      </w:pPr>
      <w:bookmarkStart w:id="129" w:name="figures"/>
      <w:bookmarkEnd w:id="112"/>
      <w:r>
        <w:lastRenderedPageBreak/>
        <w:t>Figures</w:t>
      </w:r>
    </w:p>
    <w:p w14:paraId="0E62725D" w14:textId="77777777" w:rsidR="00057A06" w:rsidRDefault="00885280">
      <w:pPr>
        <w:pStyle w:val="CaptionedFigure"/>
      </w:pPr>
      <w:r>
        <w:rPr>
          <w:noProof/>
        </w:rPr>
        <w:drawing>
          <wp:inline distT="0" distB="0" distL="0" distR="0" wp14:anchorId="0753BB15" wp14:editId="323CBD17">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21"/>
                    <a:stretch>
                      <a:fillRect/>
                    </a:stretch>
                  </pic:blipFill>
                  <pic:spPr bwMode="auto">
                    <a:xfrm>
                      <a:off x="0" y="0"/>
                      <a:ext cx="5497394" cy="3664929"/>
                    </a:xfrm>
                    <a:prstGeom prst="rect">
                      <a:avLst/>
                    </a:prstGeom>
                    <a:noFill/>
                    <a:ln w="9525">
                      <a:noFill/>
                      <a:headEnd/>
                      <a:tailEnd/>
                    </a:ln>
                  </pic:spPr>
                </pic:pic>
              </a:graphicData>
            </a:graphic>
          </wp:inline>
        </w:drawing>
      </w:r>
    </w:p>
    <w:p w14:paraId="71CA1400" w14:textId="77777777" w:rsidR="00057A06" w:rsidRDefault="00885280">
      <w:pPr>
        <w:pStyle w:val="ImageCaption"/>
      </w:pPr>
      <w:bookmarkStart w:id="130" w:name="fig:catch"/>
      <w:bookmarkEnd w:id="130"/>
      <w:r>
        <w:t>Figure 9.3. Observed catches for POP for the entire time series (main figure) and since 1995 (inset).</w:t>
      </w:r>
    </w:p>
    <w:p w14:paraId="706E495F" w14:textId="77777777" w:rsidR="00057A06" w:rsidRDefault="00885280">
      <w:pPr>
        <w:pStyle w:val="CaptionedFigure"/>
      </w:pPr>
      <w:r>
        <w:rPr>
          <w:noProof/>
        </w:rPr>
        <w:lastRenderedPageBreak/>
        <w:drawing>
          <wp:inline distT="0" distB="0" distL="0" distR="0" wp14:anchorId="5F2EF87D" wp14:editId="27FFCB26">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2"/>
                    <a:stretch>
                      <a:fillRect/>
                    </a:stretch>
                  </pic:blipFill>
                  <pic:spPr bwMode="auto">
                    <a:xfrm>
                      <a:off x="0" y="0"/>
                      <a:ext cx="5646420" cy="5646420"/>
                    </a:xfrm>
                    <a:prstGeom prst="rect">
                      <a:avLst/>
                    </a:prstGeom>
                    <a:noFill/>
                    <a:ln w="9525">
                      <a:noFill/>
                      <a:headEnd/>
                      <a:tailEnd/>
                    </a:ln>
                  </pic:spPr>
                </pic:pic>
              </a:graphicData>
            </a:graphic>
          </wp:inline>
        </w:drawing>
      </w:r>
    </w:p>
    <w:p w14:paraId="5201A7A3" w14:textId="77777777" w:rsidR="00057A06" w:rsidRDefault="00885280">
      <w:pPr>
        <w:pStyle w:val="ImageCaption"/>
      </w:pPr>
      <w:bookmarkStart w:id="131" w:name="fig:survey"/>
      <w:bookmarkEnd w:id="131"/>
      <w:r>
        <w:t xml:space="preserve">Figure 9.4. NMFS </w:t>
      </w:r>
      <w:proofErr w:type="spellStart"/>
      <w:r>
        <w:t>Groundfish</w:t>
      </w:r>
      <w:proofErr w:type="spellEnd"/>
      <w:r>
        <w:t xml:space="preserve"> Survey observed biomass estimates with 95% sampling error confidence intervals for GOA POP (grey points and vertical bars). Model estimates are shown in black.</w:t>
      </w:r>
    </w:p>
    <w:p w14:paraId="2489083C" w14:textId="77777777" w:rsidR="00057A06" w:rsidRDefault="00885280">
      <w:pPr>
        <w:pStyle w:val="CaptionedFigure"/>
      </w:pPr>
      <w:r>
        <w:rPr>
          <w:noProof/>
        </w:rPr>
        <w:lastRenderedPageBreak/>
        <w:drawing>
          <wp:inline distT="0" distB="0" distL="0" distR="0" wp14:anchorId="1B212E53" wp14:editId="62FADE7F">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14:paraId="380DAE7A" w14:textId="77777777" w:rsidR="00057A06" w:rsidRDefault="00885280">
      <w:pPr>
        <w:pStyle w:val="ImageCaption"/>
      </w:pPr>
      <w:bookmarkStart w:id="132" w:name="fig:fishagecomps"/>
      <w:bookmarkEnd w:id="132"/>
      <w:r>
        <w:t>Figure 9.5. Observed (colored bars) and predicted (black points) fishery age compositions for GOA POP.</w:t>
      </w:r>
    </w:p>
    <w:p w14:paraId="7FEB5F80" w14:textId="77777777" w:rsidR="00057A06" w:rsidRDefault="00885280">
      <w:pPr>
        <w:pStyle w:val="CaptionedFigure"/>
      </w:pPr>
      <w:r>
        <w:rPr>
          <w:noProof/>
        </w:rPr>
        <w:lastRenderedPageBreak/>
        <w:drawing>
          <wp:inline distT="0" distB="0" distL="0" distR="0" wp14:anchorId="4D369EC1" wp14:editId="43752C2D">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03BBA1E5" w14:textId="77777777" w:rsidR="00057A06" w:rsidRDefault="00885280">
      <w:pPr>
        <w:pStyle w:val="ImageCaption"/>
      </w:pPr>
      <w:bookmarkStart w:id="133" w:name="fig:fishlengthcomps"/>
      <w:bookmarkEnd w:id="133"/>
      <w:r>
        <w:t>Figure 9.6. Observed (colored bars) and predicted (black points) fishery length (cm) compositions for GOA POP.</w:t>
      </w:r>
    </w:p>
    <w:p w14:paraId="503E9359" w14:textId="77777777" w:rsidR="00057A06" w:rsidRDefault="00885280">
      <w:pPr>
        <w:pStyle w:val="CaptionedFigure"/>
      </w:pPr>
      <w:r>
        <w:rPr>
          <w:noProof/>
        </w:rPr>
        <w:lastRenderedPageBreak/>
        <w:drawing>
          <wp:inline distT="0" distB="0" distL="0" distR="0" wp14:anchorId="012CA0EE" wp14:editId="2826712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BA7B047" w14:textId="77777777" w:rsidR="00057A06" w:rsidRDefault="00885280">
      <w:pPr>
        <w:pStyle w:val="ImageCaption"/>
      </w:pPr>
      <w:bookmarkStart w:id="134" w:name="fig:survagecomps"/>
      <w:bookmarkEnd w:id="134"/>
      <w:r>
        <w:t xml:space="preserve">Figure 9.7. Observed (colored bars) and predicted (black points) </w:t>
      </w:r>
      <w:proofErr w:type="spellStart"/>
      <w:r>
        <w:t>groundfish</w:t>
      </w:r>
      <w:proofErr w:type="spellEnd"/>
      <w:r>
        <w:t xml:space="preserve"> bottom trawl survey age compositions for GOA POP.</w:t>
      </w:r>
    </w:p>
    <w:p w14:paraId="3B223955" w14:textId="77777777" w:rsidR="00057A06" w:rsidRDefault="00885280">
      <w:pPr>
        <w:pStyle w:val="CaptionedFigure"/>
      </w:pPr>
      <w:r>
        <w:rPr>
          <w:noProof/>
        </w:rPr>
        <w:lastRenderedPageBreak/>
        <w:drawing>
          <wp:inline distT="0" distB="0" distL="0" distR="0" wp14:anchorId="65CEA7F9" wp14:editId="440EEE82">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6"/>
                    <a:stretch>
                      <a:fillRect/>
                    </a:stretch>
                  </pic:blipFill>
                  <pic:spPr bwMode="auto">
                    <a:xfrm>
                      <a:off x="0" y="0"/>
                      <a:ext cx="5513969" cy="3675979"/>
                    </a:xfrm>
                    <a:prstGeom prst="rect">
                      <a:avLst/>
                    </a:prstGeom>
                    <a:noFill/>
                    <a:ln w="9525">
                      <a:noFill/>
                      <a:headEnd/>
                      <a:tailEnd/>
                    </a:ln>
                  </pic:spPr>
                </pic:pic>
              </a:graphicData>
            </a:graphic>
          </wp:inline>
        </w:drawing>
      </w:r>
    </w:p>
    <w:p w14:paraId="2AFE4BCB" w14:textId="77777777" w:rsidR="00057A06" w:rsidRDefault="00885280">
      <w:pPr>
        <w:pStyle w:val="ImageCaption"/>
      </w:pPr>
      <w:bookmarkStart w:id="135" w:name="fig:hists"/>
      <w:bookmarkEnd w:id="135"/>
      <w:r>
        <w:t>Figure 9.8. Histograms (blue) of estimated posterior distributions and medians (vertical dashed lines) of key parameters derived from MCMC for GOA POP.</w:t>
      </w:r>
    </w:p>
    <w:p w14:paraId="78AE8362" w14:textId="77777777" w:rsidR="00057A06" w:rsidRDefault="00885280">
      <w:pPr>
        <w:pStyle w:val="CaptionedFigure"/>
      </w:pPr>
      <w:r>
        <w:rPr>
          <w:noProof/>
        </w:rPr>
        <w:lastRenderedPageBreak/>
        <w:drawing>
          <wp:inline distT="0" distB="0" distL="0" distR="0" wp14:anchorId="0BE0DABB" wp14:editId="4C33E1D1">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7"/>
                    <a:stretch>
                      <a:fillRect/>
                    </a:stretch>
                  </pic:blipFill>
                  <pic:spPr bwMode="auto">
                    <a:xfrm>
                      <a:off x="0" y="0"/>
                      <a:ext cx="5513969" cy="5513969"/>
                    </a:xfrm>
                    <a:prstGeom prst="rect">
                      <a:avLst/>
                    </a:prstGeom>
                    <a:noFill/>
                    <a:ln w="9525">
                      <a:noFill/>
                      <a:headEnd/>
                      <a:tailEnd/>
                    </a:ln>
                  </pic:spPr>
                </pic:pic>
              </a:graphicData>
            </a:graphic>
          </wp:inline>
        </w:drawing>
      </w:r>
    </w:p>
    <w:p w14:paraId="59F3423B" w14:textId="77777777" w:rsidR="00057A06" w:rsidRDefault="00885280">
      <w:pPr>
        <w:pStyle w:val="ImageCaption"/>
      </w:pPr>
      <w:bookmarkStart w:id="136" w:name="fig:biofreccompare"/>
      <w:bookmarkEnd w:id="13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14:paraId="6440C68B" w14:textId="77777777" w:rsidR="00057A06" w:rsidRDefault="00885280">
      <w:pPr>
        <w:pStyle w:val="CaptionedFigure"/>
      </w:pPr>
      <w:r>
        <w:rPr>
          <w:noProof/>
        </w:rPr>
        <w:lastRenderedPageBreak/>
        <w:drawing>
          <wp:inline distT="0" distB="0" distL="0" distR="0" wp14:anchorId="7D6AFD5E" wp14:editId="0C86F55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8"/>
                    <a:stretch>
                      <a:fillRect/>
                    </a:stretch>
                  </pic:blipFill>
                  <pic:spPr bwMode="auto">
                    <a:xfrm>
                      <a:off x="0" y="0"/>
                      <a:ext cx="5513969" cy="3675979"/>
                    </a:xfrm>
                    <a:prstGeom prst="rect">
                      <a:avLst/>
                    </a:prstGeom>
                    <a:noFill/>
                    <a:ln w="9525">
                      <a:noFill/>
                      <a:headEnd/>
                      <a:tailEnd/>
                    </a:ln>
                  </pic:spPr>
                </pic:pic>
              </a:graphicData>
            </a:graphic>
          </wp:inline>
        </w:drawing>
      </w:r>
    </w:p>
    <w:p w14:paraId="240DBF07" w14:textId="77777777" w:rsidR="00057A06" w:rsidRDefault="00885280">
      <w:pPr>
        <w:pStyle w:val="ImageCaption"/>
      </w:pPr>
      <w:bookmarkStart w:id="137" w:name="fig:recdevs"/>
      <w:bookmarkEnd w:id="137"/>
      <w:r>
        <w:t>Figure 9.10. Time series of recruitment deviations, 1975-2023, from the 2023 base model (blue) and 2021 base model (grey), with 95% intervals obtained via MCMC.</w:t>
      </w:r>
    </w:p>
    <w:p w14:paraId="3E664509" w14:textId="77777777" w:rsidR="00057A06" w:rsidRDefault="00885280">
      <w:pPr>
        <w:pStyle w:val="CaptionedFigure"/>
      </w:pPr>
      <w:r>
        <w:rPr>
          <w:noProof/>
        </w:rPr>
        <w:lastRenderedPageBreak/>
        <w:drawing>
          <wp:inline distT="0" distB="0" distL="0" distR="0" wp14:anchorId="307DC2C6" wp14:editId="63A5EF0F">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29"/>
                    <a:stretch>
                      <a:fillRect/>
                    </a:stretch>
                  </pic:blipFill>
                  <pic:spPr bwMode="auto">
                    <a:xfrm>
                      <a:off x="0" y="0"/>
                      <a:ext cx="5513969" cy="5513969"/>
                    </a:xfrm>
                    <a:prstGeom prst="rect">
                      <a:avLst/>
                    </a:prstGeom>
                    <a:noFill/>
                    <a:ln w="9525">
                      <a:noFill/>
                      <a:headEnd/>
                      <a:tailEnd/>
                    </a:ln>
                  </pic:spPr>
                </pic:pic>
              </a:graphicData>
            </a:graphic>
          </wp:inline>
        </w:drawing>
      </w:r>
    </w:p>
    <w:p w14:paraId="74734DC5" w14:textId="77777777" w:rsidR="00057A06" w:rsidRDefault="00885280">
      <w:pPr>
        <w:pStyle w:val="ImageCaption"/>
      </w:pPr>
      <w:bookmarkStart w:id="138" w:name="fig:selex"/>
      <w:bookmarkEnd w:id="138"/>
      <w:r>
        <w:t>Figure 9.11. Estimated selectivity curves, maturity-at-age and weight-at-age for GOA POP.</w:t>
      </w:r>
    </w:p>
    <w:p w14:paraId="067B872A" w14:textId="77777777" w:rsidR="00057A06" w:rsidRDefault="00885280">
      <w:pPr>
        <w:pStyle w:val="CaptionedFigure"/>
      </w:pPr>
      <w:r>
        <w:rPr>
          <w:noProof/>
        </w:rPr>
        <w:lastRenderedPageBreak/>
        <w:drawing>
          <wp:inline distT="0" distB="0" distL="0" distR="0" wp14:anchorId="6FD0F713" wp14:editId="3EA391EF">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30"/>
                    <a:stretch>
                      <a:fillRect/>
                    </a:stretch>
                  </pic:blipFill>
                  <pic:spPr bwMode="auto">
                    <a:xfrm>
                      <a:off x="0" y="0"/>
                      <a:ext cx="5943600" cy="5943600"/>
                    </a:xfrm>
                    <a:prstGeom prst="rect">
                      <a:avLst/>
                    </a:prstGeom>
                    <a:noFill/>
                    <a:ln w="9525">
                      <a:noFill/>
                      <a:headEnd/>
                      <a:tailEnd/>
                    </a:ln>
                  </pic:spPr>
                </pic:pic>
              </a:graphicData>
            </a:graphic>
          </wp:inline>
        </w:drawing>
      </w:r>
    </w:p>
    <w:p w14:paraId="4BFD0ED4" w14:textId="77777777" w:rsidR="00057A06" w:rsidRDefault="00885280">
      <w:pPr>
        <w:pStyle w:val="ImageCaption"/>
      </w:pPr>
      <w:bookmarkStart w:id="139" w:name="fig:spr"/>
      <w:bookmarkEnd w:id="13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14:paraId="462EBA2D" w14:textId="77777777" w:rsidR="00057A06" w:rsidRDefault="00885280">
      <w:pPr>
        <w:pStyle w:val="CaptionedFigure"/>
      </w:pPr>
      <w:r>
        <w:rPr>
          <w:noProof/>
        </w:rPr>
        <w:lastRenderedPageBreak/>
        <w:drawing>
          <wp:inline distT="0" distB="0" distL="0" distR="0" wp14:anchorId="24224562" wp14:editId="51CC85FC">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09A91E0D" w14:textId="77777777" w:rsidR="00057A06" w:rsidRDefault="00885280">
      <w:pPr>
        <w:pStyle w:val="ImageCaption"/>
      </w:pPr>
      <w:bookmarkStart w:id="140" w:name="fig:retrospective"/>
      <w:bookmarkEnd w:id="14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37F29A10" w14:textId="77777777" w:rsidR="00057A06" w:rsidRDefault="00885280">
      <w:r>
        <w:br w:type="page"/>
      </w:r>
    </w:p>
    <w:p w14:paraId="710D1A45" w14:textId="77777777" w:rsidR="00057A06" w:rsidRDefault="00885280">
      <w:pPr>
        <w:pStyle w:val="Heading1"/>
      </w:pPr>
      <w:bookmarkStart w:id="141" w:name="appxcie"/>
      <w:bookmarkEnd w:id="129"/>
      <w:r>
        <w:lastRenderedPageBreak/>
        <w:t>Appendix: Summary of and Selected Responses to the 2021 CIE review of Gulf of Alaska Pacific Ocean perch</w:t>
      </w:r>
    </w:p>
    <w:p w14:paraId="1EB5CDB1" w14:textId="77777777" w:rsidR="00057A06" w:rsidRDefault="00885280">
      <w:pPr>
        <w:pStyle w:val="FirstParagraph"/>
      </w:pPr>
      <w:r>
        <w:t xml:space="preserve">The Center for Independent Expert (CIE) review for Gulf of Alaska Pacific ocean perch was conducted virtually from March 30 to April 1, 2021. The panel of experts consisted of </w:t>
      </w:r>
      <w:proofErr w:type="spellStart"/>
      <w:r>
        <w:t>Drs</w:t>
      </w:r>
      <w:proofErr w:type="spellEnd"/>
      <w:r>
        <w:t xml:space="preserve"> Noel </w:t>
      </w:r>
      <w:proofErr w:type="spellStart"/>
      <w:r>
        <w:t>Cadigan</w:t>
      </w:r>
      <w:proofErr w:type="spellEnd"/>
      <w:r>
        <w:t xml:space="preserve">, </w:t>
      </w:r>
      <w:proofErr w:type="spellStart"/>
      <w:r>
        <w:t>Saang</w:t>
      </w:r>
      <w:proofErr w:type="spellEnd"/>
      <w:r>
        <w:t xml:space="preserve">-Yoon Hyun, and Geoff </w:t>
      </w:r>
      <w:proofErr w:type="spellStart"/>
      <w:r>
        <w:t>Tingley</w:t>
      </w:r>
      <w:proofErr w:type="spellEnd"/>
      <w:r>
        <w:t>.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w:t>
      </w:r>
      <w:proofErr w:type="spellStart"/>
      <w:r>
        <w:t>Tingley</w:t>
      </w:r>
      <w:proofErr w:type="spellEnd"/>
      <w:r>
        <w:t>).</w:t>
      </w:r>
    </w:p>
    <w:p w14:paraId="3FA0C642" w14:textId="77777777" w:rsidR="00057A06" w:rsidRDefault="00885280">
      <w:pPr>
        <w:pStyle w:val="BodyText"/>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15E2AC58" w14:textId="77777777" w:rsidR="00057A06" w:rsidRDefault="00885280">
      <w:pPr>
        <w:pStyle w:val="Compact"/>
        <w:numPr>
          <w:ilvl w:val="0"/>
          <w:numId w:val="19"/>
        </w:numPr>
      </w:pPr>
      <w:r>
        <w:t>Investigate data weighting of compositional data</w:t>
      </w:r>
    </w:p>
    <w:p w14:paraId="33FA61B2" w14:textId="77777777" w:rsidR="00057A06" w:rsidRDefault="00885280">
      <w:pPr>
        <w:pStyle w:val="Compact"/>
        <w:numPr>
          <w:ilvl w:val="0"/>
          <w:numId w:val="19"/>
        </w:numPr>
      </w:pPr>
      <w:r>
        <w:t>Develop a state-space model to be run in parallel to the current assessment</w:t>
      </w:r>
    </w:p>
    <w:p w14:paraId="2782A635" w14:textId="77777777" w:rsidR="00057A06" w:rsidRDefault="00885280">
      <w:pPr>
        <w:pStyle w:val="Compact"/>
        <w:numPr>
          <w:ilvl w:val="0"/>
          <w:numId w:val="19"/>
        </w:numPr>
      </w:pPr>
      <w:r>
        <w:t>Continue to investigate use of VAST estimates of survey biomass, in particular investigate reasons behind the divergence between design-based and model-based estimates of abundance</w:t>
      </w:r>
    </w:p>
    <w:p w14:paraId="5A2F101A" w14:textId="77777777" w:rsidR="00057A06" w:rsidRDefault="00885280">
      <w:pPr>
        <w:pStyle w:val="FirstParagrap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14:paraId="5A898EE9" w14:textId="77777777" w:rsidR="00057A06" w:rsidRDefault="00885280">
      <w:pPr>
        <w:pStyle w:val="BodyText"/>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14:paraId="6A3C55D6" w14:textId="77777777" w:rsidR="00057A06" w:rsidRDefault="00885280">
      <w:r>
        <w:br w:type="page"/>
      </w:r>
    </w:p>
    <w:p w14:paraId="27B5E0BD" w14:textId="77777777" w:rsidR="00057A06" w:rsidRDefault="00885280">
      <w:pPr>
        <w:pStyle w:val="TableCaption"/>
      </w:pPr>
      <w:bookmarkStart w:id="142" w:name="tab:cietor1"/>
      <w:bookmarkEnd w:id="142"/>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14:paraId="7D329599" w14:textId="77777777">
        <w:trPr>
          <w:tblHeader/>
        </w:trPr>
        <w:tc>
          <w:tcPr>
            <w:tcW w:w="0" w:type="auto"/>
          </w:tcPr>
          <w:p w14:paraId="077B7F04" w14:textId="77777777" w:rsidR="00057A06" w:rsidRDefault="00885280">
            <w:pPr>
              <w:pStyle w:val="Compact"/>
            </w:pPr>
            <w:r>
              <w:t>Reviewer</w:t>
            </w:r>
          </w:p>
        </w:tc>
        <w:tc>
          <w:tcPr>
            <w:tcW w:w="0" w:type="auto"/>
          </w:tcPr>
          <w:p w14:paraId="27C47374" w14:textId="77777777" w:rsidR="00057A06" w:rsidRDefault="00885280">
            <w:pPr>
              <w:pStyle w:val="Compact"/>
            </w:pPr>
            <w:r>
              <w:t>Recommendation</w:t>
            </w:r>
          </w:p>
        </w:tc>
        <w:tc>
          <w:tcPr>
            <w:tcW w:w="0" w:type="auto"/>
          </w:tcPr>
          <w:p w14:paraId="368DE90E" w14:textId="77777777" w:rsidR="00057A06" w:rsidRDefault="00885280">
            <w:pPr>
              <w:pStyle w:val="Compact"/>
            </w:pPr>
            <w:r>
              <w:t>Response</w:t>
            </w:r>
          </w:p>
        </w:tc>
      </w:tr>
      <w:tr w:rsidR="00057A06" w14:paraId="7EAF07A2" w14:textId="77777777">
        <w:tc>
          <w:tcPr>
            <w:tcW w:w="0" w:type="auto"/>
          </w:tcPr>
          <w:p w14:paraId="18A214C8" w14:textId="77777777" w:rsidR="00057A06" w:rsidRDefault="00885280">
            <w:pPr>
              <w:pStyle w:val="Compact"/>
            </w:pPr>
            <w:proofErr w:type="spellStart"/>
            <w:r>
              <w:t>Tingley</w:t>
            </w:r>
            <w:proofErr w:type="spellEnd"/>
          </w:p>
        </w:tc>
        <w:tc>
          <w:tcPr>
            <w:tcW w:w="0" w:type="auto"/>
          </w:tcPr>
          <w:p w14:paraId="1D03FC6C" w14:textId="77777777"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14:paraId="3CF784D1" w14:textId="77777777" w:rsidR="00057A06" w:rsidRDefault="00885280">
            <w:pPr>
              <w:pStyle w:val="Compact"/>
            </w:pPr>
            <w:r>
              <w:t>This sensitivity was investigated for the present cycle (see below).</w:t>
            </w:r>
          </w:p>
        </w:tc>
      </w:tr>
      <w:tr w:rsidR="00057A06" w14:paraId="674634E5" w14:textId="77777777">
        <w:tc>
          <w:tcPr>
            <w:tcW w:w="0" w:type="auto"/>
          </w:tcPr>
          <w:p w14:paraId="1BC4DD85" w14:textId="77777777" w:rsidR="00057A06" w:rsidRDefault="00885280">
            <w:pPr>
              <w:pStyle w:val="Compact"/>
            </w:pPr>
            <w:proofErr w:type="spellStart"/>
            <w:r>
              <w:t>Tingley</w:t>
            </w:r>
            <w:proofErr w:type="spellEnd"/>
          </w:p>
        </w:tc>
        <w:tc>
          <w:tcPr>
            <w:tcW w:w="0" w:type="auto"/>
          </w:tcPr>
          <w:p w14:paraId="6A7300F8" w14:textId="77777777"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14:paraId="58F91923" w14:textId="77777777" w:rsidR="00057A06" w:rsidRDefault="00885280">
            <w:pPr>
              <w:pStyle w:val="Compact"/>
            </w:pPr>
            <w:r>
              <w:t>This has been continually evaluated since 2017, and the results are very sensitive to the biomass index used. We will present updated results in September 2022.</w:t>
            </w:r>
          </w:p>
        </w:tc>
      </w:tr>
      <w:tr w:rsidR="00057A06" w14:paraId="7F4613C9" w14:textId="77777777">
        <w:tc>
          <w:tcPr>
            <w:tcW w:w="0" w:type="auto"/>
          </w:tcPr>
          <w:p w14:paraId="0B682596" w14:textId="77777777" w:rsidR="00057A06" w:rsidRDefault="00885280">
            <w:pPr>
              <w:pStyle w:val="Compact"/>
            </w:pPr>
            <w:proofErr w:type="spellStart"/>
            <w:r>
              <w:t>Tingley</w:t>
            </w:r>
            <w:proofErr w:type="spellEnd"/>
          </w:p>
        </w:tc>
        <w:tc>
          <w:tcPr>
            <w:tcW w:w="0" w:type="auto"/>
          </w:tcPr>
          <w:p w14:paraId="3576B0A7" w14:textId="77777777"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14:paraId="2563C33F" w14:textId="77777777" w:rsidR="00057A06" w:rsidRDefault="00885280">
            <w:pPr>
              <w:pStyle w:val="Compact"/>
            </w:pPr>
            <w:r>
              <w:t>We plan to investigate this sensitivity in the summer of 2023</w:t>
            </w:r>
          </w:p>
        </w:tc>
      </w:tr>
      <w:tr w:rsidR="00057A06" w14:paraId="738B32EA" w14:textId="77777777">
        <w:tc>
          <w:tcPr>
            <w:tcW w:w="0" w:type="auto"/>
          </w:tcPr>
          <w:p w14:paraId="3E72064C" w14:textId="77777777" w:rsidR="00057A06" w:rsidRDefault="00885280">
            <w:pPr>
              <w:pStyle w:val="Compact"/>
            </w:pPr>
            <w:proofErr w:type="spellStart"/>
            <w:r>
              <w:t>Tingley</w:t>
            </w:r>
            <w:proofErr w:type="spellEnd"/>
          </w:p>
        </w:tc>
        <w:tc>
          <w:tcPr>
            <w:tcW w:w="0" w:type="auto"/>
          </w:tcPr>
          <w:p w14:paraId="37686A40" w14:textId="77777777"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14:paraId="3BC0EE85" w14:textId="77777777" w:rsidR="00057A06" w:rsidRDefault="00885280">
            <w:pPr>
              <w:pStyle w:val="Compact"/>
            </w:pPr>
            <w:r>
              <w:t>We have explored this in previous assessments, but will update this analysis in the summer of 2022.</w:t>
            </w:r>
          </w:p>
        </w:tc>
      </w:tr>
      <w:tr w:rsidR="00057A06" w14:paraId="31C5F402" w14:textId="77777777">
        <w:tc>
          <w:tcPr>
            <w:tcW w:w="0" w:type="auto"/>
          </w:tcPr>
          <w:p w14:paraId="3E2D299A" w14:textId="77777777" w:rsidR="00057A06" w:rsidRDefault="00057A06">
            <w:pPr>
              <w:pStyle w:val="Compact"/>
            </w:pPr>
          </w:p>
        </w:tc>
        <w:tc>
          <w:tcPr>
            <w:tcW w:w="0" w:type="auto"/>
          </w:tcPr>
          <w:p w14:paraId="65A1D6AE" w14:textId="77777777" w:rsidR="00057A06" w:rsidRDefault="00057A06">
            <w:pPr>
              <w:pStyle w:val="Compact"/>
            </w:pPr>
          </w:p>
        </w:tc>
        <w:tc>
          <w:tcPr>
            <w:tcW w:w="0" w:type="auto"/>
          </w:tcPr>
          <w:p w14:paraId="0CB5B3F8" w14:textId="77777777" w:rsidR="00057A06" w:rsidRDefault="00885280">
            <w:pPr>
              <w:pStyle w:val="Compact"/>
            </w:pPr>
            <w:r>
              <w:t>This sensitivity was investigated for the present cycle (see below).</w:t>
            </w:r>
          </w:p>
        </w:tc>
      </w:tr>
      <w:tr w:rsidR="00057A06" w14:paraId="4287F5E8" w14:textId="77777777">
        <w:tc>
          <w:tcPr>
            <w:tcW w:w="0" w:type="auto"/>
          </w:tcPr>
          <w:p w14:paraId="122EAC13" w14:textId="77777777" w:rsidR="00057A06" w:rsidRDefault="00885280">
            <w:pPr>
              <w:pStyle w:val="Compact"/>
            </w:pPr>
            <w:proofErr w:type="spellStart"/>
            <w:r>
              <w:t>Cadigan</w:t>
            </w:r>
            <w:proofErr w:type="spellEnd"/>
          </w:p>
        </w:tc>
        <w:tc>
          <w:tcPr>
            <w:tcW w:w="0" w:type="auto"/>
          </w:tcPr>
          <w:p w14:paraId="238C02FC" w14:textId="77777777" w:rsidR="00057A06" w:rsidRDefault="00885280">
            <w:pPr>
              <w:pStyle w:val="Compact"/>
            </w:pPr>
            <w: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w:t>
            </w:r>
            <w:proofErr w:type="spellStart"/>
            <w:r>
              <w:t>Perreault</w:t>
            </w:r>
            <w:proofErr w:type="spellEnd"/>
            <w:r>
              <w:t xml:space="preserve"> et al., 2019). Investigate spatiotemporal variation in weight as a function of length.</w:t>
            </w:r>
          </w:p>
        </w:tc>
        <w:tc>
          <w:tcPr>
            <w:tcW w:w="0" w:type="auto"/>
          </w:tcPr>
          <w:p w14:paraId="4D5B4C39" w14:textId="77777777"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14:paraId="73E07E8A" w14:textId="77777777">
        <w:tc>
          <w:tcPr>
            <w:tcW w:w="0" w:type="auto"/>
          </w:tcPr>
          <w:p w14:paraId="74F19EE5" w14:textId="77777777" w:rsidR="00057A06" w:rsidRDefault="00057A06">
            <w:pPr>
              <w:pStyle w:val="Compact"/>
            </w:pPr>
          </w:p>
        </w:tc>
        <w:tc>
          <w:tcPr>
            <w:tcW w:w="0" w:type="auto"/>
          </w:tcPr>
          <w:p w14:paraId="74699A52" w14:textId="77777777" w:rsidR="00057A06" w:rsidRDefault="00057A06">
            <w:pPr>
              <w:pStyle w:val="Compact"/>
            </w:pPr>
          </w:p>
        </w:tc>
        <w:tc>
          <w:tcPr>
            <w:tcW w:w="0" w:type="auto"/>
          </w:tcPr>
          <w:p w14:paraId="1252219F" w14:textId="77777777" w:rsidR="00057A06" w:rsidRDefault="00885280">
            <w:pPr>
              <w:pStyle w:val="Compact"/>
            </w:pPr>
            <w:r>
              <w:t>This sensitivity was investigated for the present cycle (see below).</w:t>
            </w:r>
          </w:p>
        </w:tc>
      </w:tr>
      <w:tr w:rsidR="00057A06" w14:paraId="52C1B33C" w14:textId="77777777">
        <w:tc>
          <w:tcPr>
            <w:tcW w:w="0" w:type="auto"/>
          </w:tcPr>
          <w:p w14:paraId="066373AA" w14:textId="77777777" w:rsidR="00057A06" w:rsidRDefault="00885280">
            <w:pPr>
              <w:pStyle w:val="Compact"/>
            </w:pPr>
            <w:proofErr w:type="spellStart"/>
            <w:r>
              <w:t>Cadigan</w:t>
            </w:r>
            <w:proofErr w:type="spellEnd"/>
          </w:p>
        </w:tc>
        <w:tc>
          <w:tcPr>
            <w:tcW w:w="0" w:type="auto"/>
          </w:tcPr>
          <w:p w14:paraId="3058FA3B" w14:textId="77777777" w:rsidR="00057A06" w:rsidRDefault="00885280">
            <w:pPr>
              <w:pStyle w:val="Compact"/>
            </w:pPr>
            <w:r>
              <w:t>Consider new sampling programs to collect information on POP maturity.</w:t>
            </w:r>
          </w:p>
        </w:tc>
        <w:tc>
          <w:tcPr>
            <w:tcW w:w="0" w:type="auto"/>
          </w:tcPr>
          <w:p w14:paraId="6084691F" w14:textId="77777777" w:rsidR="00057A06" w:rsidRDefault="00885280">
            <w:pPr>
              <w:pStyle w:val="Compact"/>
            </w:pPr>
            <w:r>
              <w:t>TBD, dependent on funding</w:t>
            </w:r>
          </w:p>
        </w:tc>
      </w:tr>
      <w:tr w:rsidR="00057A06" w14:paraId="549E8E55" w14:textId="77777777">
        <w:tc>
          <w:tcPr>
            <w:tcW w:w="0" w:type="auto"/>
          </w:tcPr>
          <w:p w14:paraId="6C05F0FE" w14:textId="77777777" w:rsidR="00057A06" w:rsidRDefault="00885280">
            <w:pPr>
              <w:pStyle w:val="Compact"/>
            </w:pPr>
            <w:proofErr w:type="spellStart"/>
            <w:r>
              <w:t>Cadigan</w:t>
            </w:r>
            <w:proofErr w:type="spellEnd"/>
          </w:p>
        </w:tc>
        <w:tc>
          <w:tcPr>
            <w:tcW w:w="0" w:type="auto"/>
          </w:tcPr>
          <w:p w14:paraId="3AFB2534" w14:textId="77777777" w:rsidR="00057A06" w:rsidRDefault="00885280">
            <w:pPr>
              <w:pStyle w:val="Compact"/>
            </w:pPr>
            <w:r>
              <w:t xml:space="preserve">Investigate a bootstrap re-sampling procedure (e.g., </w:t>
            </w:r>
            <w:proofErr w:type="spellStart"/>
            <w:r>
              <w:t>Jourdain</w:t>
            </w:r>
            <w:proofErr w:type="spellEnd"/>
            <w:r>
              <w:t xml:space="preserve"> et al., 2020) to estimate uncertainty (i.e., covariance) in survey age compositions. This could also be considered for fishery compositions, although I recognize that it may be less straight-forward if there is data-borrowing for </w:t>
            </w:r>
            <w:proofErr w:type="spellStart"/>
            <w:r>
              <w:t>unsampled</w:t>
            </w:r>
            <w:proofErr w:type="spellEnd"/>
            <w:r>
              <w:t xml:space="preserve"> fishery ?strata? (i.e., gears, areas, seasons, etc.).</w:t>
            </w:r>
          </w:p>
        </w:tc>
        <w:tc>
          <w:tcPr>
            <w:tcW w:w="0" w:type="auto"/>
          </w:tcPr>
          <w:p w14:paraId="4FCF0924" w14:textId="77777777" w:rsidR="00057A06" w:rsidRDefault="00885280">
            <w:pPr>
              <w:pStyle w:val="Compact"/>
            </w:pPr>
            <w:r>
              <w:t xml:space="preserve">Currently being investigated by </w:t>
            </w:r>
            <w:proofErr w:type="spellStart"/>
            <w:r>
              <w:t>Siskey</w:t>
            </w:r>
            <w:proofErr w:type="spellEnd"/>
            <w:r>
              <w:t xml:space="preserve"> et al. results for POP will be presented in September 2022</w:t>
            </w:r>
          </w:p>
        </w:tc>
      </w:tr>
      <w:tr w:rsidR="00057A06" w14:paraId="11067ED9" w14:textId="77777777">
        <w:tc>
          <w:tcPr>
            <w:tcW w:w="0" w:type="auto"/>
          </w:tcPr>
          <w:p w14:paraId="61C72E11" w14:textId="77777777" w:rsidR="00057A06" w:rsidRDefault="00885280">
            <w:pPr>
              <w:pStyle w:val="Compact"/>
            </w:pPr>
            <w:r>
              <w:lastRenderedPageBreak/>
              <w:t>Hyun</w:t>
            </w:r>
          </w:p>
        </w:tc>
        <w:tc>
          <w:tcPr>
            <w:tcW w:w="0" w:type="auto"/>
          </w:tcPr>
          <w:p w14:paraId="313F1E30" w14:textId="77777777" w:rsidR="00057A06" w:rsidRDefault="00885280">
            <w:pPr>
              <w:pStyle w:val="Compact"/>
            </w:pPr>
            <w:r>
              <w:t xml:space="preserve">If the survey for the POP stock assessment continues to rely on a bottom trawl survey, they should consider increasing the current </w:t>
            </w:r>
            <w:proofErr w:type="spellStart"/>
            <w:r>
              <w:t>trawlable</w:t>
            </w:r>
            <w:proofErr w:type="spellEnd"/>
            <w:r>
              <w:t xml:space="preserve"> area.</w:t>
            </w:r>
          </w:p>
        </w:tc>
        <w:tc>
          <w:tcPr>
            <w:tcW w:w="0" w:type="auto"/>
          </w:tcPr>
          <w:p w14:paraId="5D75F35F" w14:textId="77777777" w:rsidR="00057A06" w:rsidRDefault="00885280">
            <w:pPr>
              <w:pStyle w:val="Compact"/>
            </w:pPr>
            <w:r>
              <w:t xml:space="preserve">The current method for selecting trawl sites will continue to expand our understanding of </w:t>
            </w:r>
            <w:proofErr w:type="spellStart"/>
            <w:r>
              <w:t>trawlable</w:t>
            </w:r>
            <w:proofErr w:type="spellEnd"/>
            <w:r>
              <w:t xml:space="preserve"> and </w:t>
            </w:r>
            <w:proofErr w:type="spellStart"/>
            <w:r>
              <w:t>untrawlable</w:t>
            </w:r>
            <w:proofErr w:type="spellEnd"/>
            <w:r>
              <w:t xml:space="preserve"> grid cells</w:t>
            </w:r>
          </w:p>
        </w:tc>
      </w:tr>
      <w:tr w:rsidR="00057A06" w14:paraId="712DC91D" w14:textId="77777777">
        <w:tc>
          <w:tcPr>
            <w:tcW w:w="0" w:type="auto"/>
          </w:tcPr>
          <w:p w14:paraId="413CFD8F" w14:textId="77777777" w:rsidR="00057A06" w:rsidRDefault="00885280">
            <w:pPr>
              <w:pStyle w:val="Compact"/>
            </w:pPr>
            <w:r>
              <w:t>Hyun</w:t>
            </w:r>
          </w:p>
        </w:tc>
        <w:tc>
          <w:tcPr>
            <w:tcW w:w="0" w:type="auto"/>
          </w:tcPr>
          <w:p w14:paraId="5BD82FAA" w14:textId="77777777" w:rsidR="00057A06" w:rsidRDefault="00885280">
            <w:pPr>
              <w:pStyle w:val="Compact"/>
            </w:pPr>
            <w:r>
              <w:t xml:space="preserve">They should revise the calculation of the CV of annual bottom trawl survey indices (annual relative population sizes) because they failed to consider the </w:t>
            </w:r>
            <w:proofErr w:type="spellStart"/>
            <w:r>
              <w:t>covariances</w:t>
            </w:r>
            <w:proofErr w:type="spellEnd"/>
            <w:r>
              <w:t xml:space="preserve"> of survey indices from neighboring strata when calculating the variance of the annual survey index.</w:t>
            </w:r>
          </w:p>
        </w:tc>
        <w:tc>
          <w:tcPr>
            <w:tcW w:w="0" w:type="auto"/>
          </w:tcPr>
          <w:p w14:paraId="0FA968FF" w14:textId="77777777" w:rsidR="00057A06" w:rsidRDefault="00885280">
            <w:pPr>
              <w:pStyle w:val="Compact"/>
            </w:pPr>
            <w:r>
              <w:t>We will discuss the potential for this calculation with GAP in the spring of 2022.</w:t>
            </w:r>
          </w:p>
        </w:tc>
      </w:tr>
    </w:tbl>
    <w:p w14:paraId="04894C82" w14:textId="77777777" w:rsidR="00057A06" w:rsidRDefault="00057A06"/>
    <w:p w14:paraId="2248CB27" w14:textId="77777777" w:rsidR="00057A06" w:rsidRDefault="00885280">
      <w:pPr>
        <w:pStyle w:val="TableCaption"/>
      </w:pPr>
      <w:bookmarkStart w:id="143" w:name="tab:cietor2"/>
      <w:bookmarkEnd w:id="143"/>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14:paraId="1F9543DE" w14:textId="77777777">
        <w:trPr>
          <w:tblHeader/>
        </w:trPr>
        <w:tc>
          <w:tcPr>
            <w:tcW w:w="0" w:type="auto"/>
          </w:tcPr>
          <w:p w14:paraId="5DA66C49" w14:textId="77777777" w:rsidR="00057A06" w:rsidRDefault="00885280">
            <w:pPr>
              <w:pStyle w:val="Compact"/>
            </w:pPr>
            <w:r>
              <w:t>Reviewer</w:t>
            </w:r>
          </w:p>
        </w:tc>
        <w:tc>
          <w:tcPr>
            <w:tcW w:w="0" w:type="auto"/>
          </w:tcPr>
          <w:p w14:paraId="5495138C" w14:textId="77777777" w:rsidR="00057A06" w:rsidRDefault="00885280">
            <w:pPr>
              <w:pStyle w:val="Compact"/>
            </w:pPr>
            <w:r>
              <w:t>Recommendation</w:t>
            </w:r>
          </w:p>
        </w:tc>
        <w:tc>
          <w:tcPr>
            <w:tcW w:w="0" w:type="auto"/>
          </w:tcPr>
          <w:p w14:paraId="761BB254" w14:textId="77777777" w:rsidR="00057A06" w:rsidRDefault="00885280">
            <w:pPr>
              <w:pStyle w:val="Compact"/>
            </w:pPr>
            <w:r>
              <w:t>Response</w:t>
            </w:r>
          </w:p>
        </w:tc>
      </w:tr>
      <w:tr w:rsidR="00057A06" w14:paraId="42E7D29E" w14:textId="77777777">
        <w:tc>
          <w:tcPr>
            <w:tcW w:w="0" w:type="auto"/>
          </w:tcPr>
          <w:p w14:paraId="3C595F29" w14:textId="77777777" w:rsidR="00057A06" w:rsidRDefault="00885280">
            <w:pPr>
              <w:pStyle w:val="Compact"/>
            </w:pPr>
            <w:proofErr w:type="spellStart"/>
            <w:r>
              <w:t>Tingley</w:t>
            </w:r>
            <w:proofErr w:type="spellEnd"/>
          </w:p>
        </w:tc>
        <w:tc>
          <w:tcPr>
            <w:tcW w:w="0" w:type="auto"/>
          </w:tcPr>
          <w:p w14:paraId="4BA4749F" w14:textId="77777777"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14:paraId="7F1AD199" w14:textId="77777777" w:rsidR="00057A06" w:rsidRDefault="00885280">
            <w:pPr>
              <w:pStyle w:val="Compact"/>
            </w:pPr>
            <w:r>
              <w:t>In the 2020 assessment we used Hamel (2015) as the prior for M. We will be performing sensitivities to M in the summer of 2022, as per the SSC request.</w:t>
            </w:r>
          </w:p>
        </w:tc>
      </w:tr>
      <w:tr w:rsidR="00057A06" w14:paraId="5261B8FB" w14:textId="77777777">
        <w:tc>
          <w:tcPr>
            <w:tcW w:w="0" w:type="auto"/>
          </w:tcPr>
          <w:p w14:paraId="5287D0F0" w14:textId="77777777" w:rsidR="00057A06" w:rsidRDefault="00057A06">
            <w:pPr>
              <w:pStyle w:val="Compact"/>
            </w:pPr>
          </w:p>
        </w:tc>
        <w:tc>
          <w:tcPr>
            <w:tcW w:w="0" w:type="auto"/>
          </w:tcPr>
          <w:p w14:paraId="3F67635A" w14:textId="77777777" w:rsidR="00057A06" w:rsidRDefault="00057A06">
            <w:pPr>
              <w:pStyle w:val="Compact"/>
            </w:pPr>
          </w:p>
        </w:tc>
        <w:tc>
          <w:tcPr>
            <w:tcW w:w="0" w:type="auto"/>
          </w:tcPr>
          <w:p w14:paraId="7C5B3734" w14:textId="77777777" w:rsidR="00057A06" w:rsidRDefault="00885280">
            <w:pPr>
              <w:pStyle w:val="Compact"/>
            </w:pPr>
            <w:r>
              <w:t>This sensitivity was investigated for the present cycle (see below).</w:t>
            </w:r>
          </w:p>
        </w:tc>
      </w:tr>
      <w:tr w:rsidR="00057A06" w14:paraId="3FE776B8" w14:textId="77777777">
        <w:tc>
          <w:tcPr>
            <w:tcW w:w="0" w:type="auto"/>
          </w:tcPr>
          <w:p w14:paraId="0A024F07" w14:textId="77777777" w:rsidR="00057A06" w:rsidRDefault="00885280">
            <w:pPr>
              <w:pStyle w:val="Compact"/>
            </w:pPr>
            <w:proofErr w:type="spellStart"/>
            <w:r>
              <w:t>Cadigan</w:t>
            </w:r>
            <w:proofErr w:type="spellEnd"/>
          </w:p>
        </w:tc>
        <w:tc>
          <w:tcPr>
            <w:tcW w:w="0" w:type="auto"/>
          </w:tcPr>
          <w:p w14:paraId="159E6ADB" w14:textId="77777777" w:rsidR="00057A06" w:rsidRDefault="00885280">
            <w:pPr>
              <w:pStyle w:val="Compact"/>
            </w:pPr>
            <w:r>
              <w:t xml:space="preserve">Investigate a sensitivity model run with an initial age-structure derived using the assumed M and a few years of F like that estimated for 1961. For example, initial cumulative Z = </w:t>
            </w:r>
            <w:proofErr w:type="spellStart"/>
            <w:r>
              <w:t>a</w:t>
            </w:r>
            <w:r>
              <w:rPr>
                <w:i/>
                <w:iCs/>
              </w:rPr>
              <w:t>M</w:t>
            </w:r>
            <w:proofErr w:type="spellEnd"/>
            <w:r>
              <w:rPr>
                <w:i/>
                <w:iCs/>
              </w:rPr>
              <w:t xml:space="preserve"> + </w:t>
            </w:r>
            <w:proofErr w:type="gramStart"/>
            <w:r>
              <w:rPr>
                <w:i/>
                <w:iCs/>
              </w:rPr>
              <w:t>min(</w:t>
            </w:r>
            <w:proofErr w:type="gramEnd"/>
            <w:r>
              <w:rPr>
                <w:i/>
                <w:iCs/>
              </w:rPr>
              <w:t>a,3)</w:t>
            </w:r>
            <w:proofErr w:type="spellStart"/>
            <w:r>
              <w:t>Finit</w:t>
            </w:r>
            <w:proofErr w:type="spellEnd"/>
            <w:r>
              <w:t xml:space="preserve"> will be appropriate if the stock experienced </w:t>
            </w:r>
            <w:proofErr w:type="spellStart"/>
            <w:r>
              <w:t>Finit</w:t>
            </w:r>
            <w:proofErr w:type="spellEnd"/>
            <w:r>
              <w:t xml:space="preserve"> fishing mortality for three years prior to the start of the assessment model.</w:t>
            </w:r>
          </w:p>
        </w:tc>
        <w:tc>
          <w:tcPr>
            <w:tcW w:w="0" w:type="auto"/>
          </w:tcPr>
          <w:p w14:paraId="79760695" w14:textId="77777777" w:rsidR="00057A06" w:rsidRDefault="00885280">
            <w:pPr>
              <w:pStyle w:val="Compact"/>
            </w:pPr>
            <w:r>
              <w:t>Within the internal review team we investigated alternative methods to estimate initial age-structure. We will revisit this with this recommendation in the spring of 2023.</w:t>
            </w:r>
          </w:p>
        </w:tc>
      </w:tr>
      <w:tr w:rsidR="00057A06" w14:paraId="5B8382E6" w14:textId="77777777">
        <w:tc>
          <w:tcPr>
            <w:tcW w:w="0" w:type="auto"/>
          </w:tcPr>
          <w:p w14:paraId="2DC23C99" w14:textId="77777777" w:rsidR="00057A06" w:rsidRDefault="00885280">
            <w:pPr>
              <w:pStyle w:val="Compact"/>
            </w:pPr>
            <w:proofErr w:type="spellStart"/>
            <w:r>
              <w:t>Cadigan</w:t>
            </w:r>
            <w:proofErr w:type="spellEnd"/>
          </w:p>
        </w:tc>
        <w:tc>
          <w:tcPr>
            <w:tcW w:w="0" w:type="auto"/>
          </w:tcPr>
          <w:p w14:paraId="0F9B8590" w14:textId="77777777" w:rsidR="00057A06" w:rsidRDefault="00885280">
            <w:pPr>
              <w:pStyle w:val="Compact"/>
            </w:pPr>
            <w:r>
              <w:t xml:space="preserve">Consider including a stock-recruit model with </w:t>
            </w:r>
            <w:proofErr w:type="spellStart"/>
            <w:r>
              <w:t>autocorrelated</w:t>
            </w:r>
            <w:proofErr w:type="spellEnd"/>
            <w:r>
              <w:t xml:space="preserve"> errors to improve the fit of the POP assessment model. Investigate possible drivers of patterns in recruitment deviations.</w:t>
            </w:r>
          </w:p>
        </w:tc>
        <w:tc>
          <w:tcPr>
            <w:tcW w:w="0" w:type="auto"/>
          </w:tcPr>
          <w:p w14:paraId="5C5F9FD5" w14:textId="77777777" w:rsidR="00057A06" w:rsidRDefault="00885280">
            <w:pPr>
              <w:pStyle w:val="Compact"/>
            </w:pPr>
            <w:r>
              <w:t>We have been investigating time-dependent mean recruitment, and will revisit this analysis with this suggestion in the summer of 2022.</w:t>
            </w:r>
          </w:p>
        </w:tc>
      </w:tr>
      <w:tr w:rsidR="00057A06" w14:paraId="4EE9514B" w14:textId="77777777">
        <w:tc>
          <w:tcPr>
            <w:tcW w:w="0" w:type="auto"/>
          </w:tcPr>
          <w:p w14:paraId="5F418732" w14:textId="77777777" w:rsidR="00057A06" w:rsidRDefault="00885280">
            <w:pPr>
              <w:pStyle w:val="Compact"/>
            </w:pPr>
            <w:proofErr w:type="spellStart"/>
            <w:r>
              <w:t>Cadigan</w:t>
            </w:r>
            <w:proofErr w:type="spellEnd"/>
          </w:p>
        </w:tc>
        <w:tc>
          <w:tcPr>
            <w:tcW w:w="0" w:type="auto"/>
          </w:tcPr>
          <w:p w14:paraId="6FEC7A9A" w14:textId="77777777" w:rsidR="00057A06" w:rsidRDefault="00885280">
            <w:pPr>
              <w:pStyle w:val="Compact"/>
            </w:pPr>
            <w:r>
              <w:t>Consider removing priors for F Regularity and sigma-R.</w:t>
            </w:r>
          </w:p>
        </w:tc>
        <w:tc>
          <w:tcPr>
            <w:tcW w:w="0" w:type="auto"/>
          </w:tcPr>
          <w:p w14:paraId="5E28664C" w14:textId="77777777" w:rsidR="00057A06" w:rsidRDefault="00885280">
            <w:pPr>
              <w:pStyle w:val="Compact"/>
            </w:pPr>
            <w:r>
              <w:t>This sensitivity was investigated for the present cycle (see below).</w:t>
            </w:r>
          </w:p>
        </w:tc>
      </w:tr>
      <w:tr w:rsidR="00057A06" w14:paraId="5F07CB5D" w14:textId="77777777">
        <w:tc>
          <w:tcPr>
            <w:tcW w:w="0" w:type="auto"/>
          </w:tcPr>
          <w:p w14:paraId="67E0825C" w14:textId="77777777" w:rsidR="00057A06" w:rsidRDefault="00885280">
            <w:pPr>
              <w:pStyle w:val="Compact"/>
            </w:pPr>
            <w:proofErr w:type="spellStart"/>
            <w:r>
              <w:t>Cadigan</w:t>
            </w:r>
            <w:proofErr w:type="spellEnd"/>
            <w:r>
              <w:t>, Hyun</w:t>
            </w:r>
          </w:p>
        </w:tc>
        <w:tc>
          <w:tcPr>
            <w:tcW w:w="0" w:type="auto"/>
          </w:tcPr>
          <w:p w14:paraId="2AF5F4A4" w14:textId="77777777" w:rsidR="00057A06" w:rsidRDefault="00885280">
            <w:pPr>
              <w:pStyle w:val="Compact"/>
            </w:pPr>
            <w:r>
              <w:t>A research (i.e., exploratory) state-space stock assessment model, run in tandem with the current stock assessment model, should be developed.</w:t>
            </w:r>
          </w:p>
        </w:tc>
        <w:tc>
          <w:tcPr>
            <w:tcW w:w="0" w:type="auto"/>
          </w:tcPr>
          <w:p w14:paraId="38B6FCAA" w14:textId="77777777" w:rsidR="00057A06" w:rsidRDefault="00885280">
            <w:pPr>
              <w:pStyle w:val="Compact"/>
            </w:pPr>
            <w:r>
              <w:t>We will begin to develop a state-space model after some of the higher priority suggestions have been addressed.</w:t>
            </w:r>
          </w:p>
        </w:tc>
      </w:tr>
      <w:tr w:rsidR="00057A06" w14:paraId="7AB543FA" w14:textId="77777777">
        <w:tc>
          <w:tcPr>
            <w:tcW w:w="0" w:type="auto"/>
          </w:tcPr>
          <w:p w14:paraId="4911A52C" w14:textId="77777777" w:rsidR="00057A06" w:rsidRDefault="00885280">
            <w:pPr>
              <w:pStyle w:val="Compact"/>
            </w:pPr>
            <w:proofErr w:type="spellStart"/>
            <w:r>
              <w:t>Cadigan</w:t>
            </w:r>
            <w:proofErr w:type="spellEnd"/>
          </w:p>
        </w:tc>
        <w:tc>
          <w:tcPr>
            <w:tcW w:w="0" w:type="auto"/>
          </w:tcPr>
          <w:p w14:paraId="44FA6286" w14:textId="77777777"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14:paraId="54A28AD7" w14:textId="77777777" w:rsidR="00057A06" w:rsidRDefault="00885280">
            <w:pPr>
              <w:pStyle w:val="Compact"/>
            </w:pPr>
            <w:r>
              <w:t>We will perform this request as a sensitivity run in the summer of 2023.</w:t>
            </w:r>
          </w:p>
        </w:tc>
      </w:tr>
      <w:tr w:rsidR="00057A06" w14:paraId="67DE1E3B" w14:textId="77777777">
        <w:tc>
          <w:tcPr>
            <w:tcW w:w="0" w:type="auto"/>
          </w:tcPr>
          <w:p w14:paraId="16FDC0EA" w14:textId="77777777" w:rsidR="00057A06" w:rsidRDefault="00885280">
            <w:pPr>
              <w:pStyle w:val="Compact"/>
            </w:pPr>
            <w:proofErr w:type="spellStart"/>
            <w:r>
              <w:lastRenderedPageBreak/>
              <w:t>Cadigan</w:t>
            </w:r>
            <w:proofErr w:type="spellEnd"/>
          </w:p>
        </w:tc>
        <w:tc>
          <w:tcPr>
            <w:tcW w:w="0" w:type="auto"/>
          </w:tcPr>
          <w:p w14:paraId="1FDE847C" w14:textId="77777777" w:rsidR="00057A06" w:rsidRDefault="00885280">
            <w:pPr>
              <w:pStyle w:val="Compact"/>
            </w:pPr>
            <w:r>
              <w:t>Evaluate the quality of fishery and survey age compositions for tracking cohorts.</w:t>
            </w:r>
          </w:p>
        </w:tc>
        <w:tc>
          <w:tcPr>
            <w:tcW w:w="0" w:type="auto"/>
          </w:tcPr>
          <w:p w14:paraId="368D5AB8" w14:textId="77777777"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14:paraId="389EB85B" w14:textId="77777777">
        <w:tc>
          <w:tcPr>
            <w:tcW w:w="0" w:type="auto"/>
          </w:tcPr>
          <w:p w14:paraId="4F3AB205" w14:textId="77777777" w:rsidR="00057A06" w:rsidRDefault="00885280">
            <w:pPr>
              <w:pStyle w:val="Compact"/>
            </w:pPr>
            <w:proofErr w:type="spellStart"/>
            <w:r>
              <w:t>Cadigan</w:t>
            </w:r>
            <w:proofErr w:type="spellEnd"/>
          </w:p>
        </w:tc>
        <w:tc>
          <w:tcPr>
            <w:tcW w:w="0" w:type="auto"/>
          </w:tcPr>
          <w:p w14:paraId="19CC5BEF" w14:textId="77777777" w:rsidR="00057A06" w:rsidRDefault="00885280">
            <w:pPr>
              <w:pStyle w:val="Compact"/>
            </w:pPr>
            <w:r>
              <w:t>Provide a retrospective analysis of current status evaluations. This will provide additional information on the reliability of the status evaluations.</w:t>
            </w:r>
          </w:p>
        </w:tc>
        <w:tc>
          <w:tcPr>
            <w:tcW w:w="0" w:type="auto"/>
          </w:tcPr>
          <w:p w14:paraId="4FEFABCD" w14:textId="77777777" w:rsidR="00057A06" w:rsidRDefault="00885280">
            <w:pPr>
              <w:pStyle w:val="Compact"/>
            </w:pPr>
            <w:r>
              <w:t>We will perform this sensitivity analysis in the summer of 2023.</w:t>
            </w:r>
          </w:p>
        </w:tc>
      </w:tr>
      <w:tr w:rsidR="00057A06" w14:paraId="744955B1" w14:textId="77777777">
        <w:tc>
          <w:tcPr>
            <w:tcW w:w="0" w:type="auto"/>
          </w:tcPr>
          <w:p w14:paraId="3C134F94" w14:textId="77777777" w:rsidR="00057A06" w:rsidRDefault="00885280">
            <w:pPr>
              <w:pStyle w:val="Compact"/>
            </w:pPr>
            <w:proofErr w:type="spellStart"/>
            <w:r>
              <w:t>Cadigan</w:t>
            </w:r>
            <w:proofErr w:type="spellEnd"/>
          </w:p>
        </w:tc>
        <w:tc>
          <w:tcPr>
            <w:tcW w:w="0" w:type="auto"/>
          </w:tcPr>
          <w:p w14:paraId="4BE0B669" w14:textId="77777777" w:rsidR="00057A06" w:rsidRDefault="00885280">
            <w:pPr>
              <w:pStyle w:val="Compact"/>
            </w:pPr>
            <w:r>
              <w:t>Provide convergence diagnostics, including the maximum absolute gradient and the results of a jitter test.</w:t>
            </w:r>
          </w:p>
        </w:tc>
        <w:tc>
          <w:tcPr>
            <w:tcW w:w="0" w:type="auto"/>
          </w:tcPr>
          <w:p w14:paraId="06C2A53A" w14:textId="77777777" w:rsidR="00057A06" w:rsidRDefault="00885280">
            <w:pPr>
              <w:pStyle w:val="Compact"/>
            </w:pPr>
            <w:r>
              <w:t>This is potentially a broader topic, but we can fairly easily provide these diagnostics in the 2023 SAFE document.</w:t>
            </w:r>
          </w:p>
        </w:tc>
      </w:tr>
    </w:tbl>
    <w:p w14:paraId="3C696D46" w14:textId="77777777" w:rsidR="00057A06" w:rsidRDefault="00057A06"/>
    <w:p w14:paraId="3391E794" w14:textId="77777777" w:rsidR="00057A06" w:rsidRDefault="00885280">
      <w:pPr>
        <w:pStyle w:val="TableCaption"/>
      </w:pPr>
      <w:bookmarkStart w:id="144" w:name="tab:cietor3"/>
      <w:bookmarkEnd w:id="144"/>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14:paraId="1466831A" w14:textId="77777777">
        <w:trPr>
          <w:tblHeader/>
        </w:trPr>
        <w:tc>
          <w:tcPr>
            <w:tcW w:w="0" w:type="auto"/>
          </w:tcPr>
          <w:p w14:paraId="7F6DE7BD" w14:textId="77777777" w:rsidR="00057A06" w:rsidRDefault="00885280">
            <w:pPr>
              <w:pStyle w:val="Compact"/>
            </w:pPr>
            <w:r>
              <w:t>Reviewer</w:t>
            </w:r>
          </w:p>
        </w:tc>
        <w:tc>
          <w:tcPr>
            <w:tcW w:w="0" w:type="auto"/>
          </w:tcPr>
          <w:p w14:paraId="366028BC" w14:textId="77777777" w:rsidR="00057A06" w:rsidRDefault="00885280">
            <w:pPr>
              <w:pStyle w:val="Compact"/>
            </w:pPr>
            <w:r>
              <w:t>Recommendation</w:t>
            </w:r>
          </w:p>
        </w:tc>
        <w:tc>
          <w:tcPr>
            <w:tcW w:w="0" w:type="auto"/>
          </w:tcPr>
          <w:p w14:paraId="22077D81" w14:textId="77777777" w:rsidR="00057A06" w:rsidRDefault="00885280">
            <w:pPr>
              <w:pStyle w:val="Compact"/>
            </w:pPr>
            <w:r>
              <w:t>response</w:t>
            </w:r>
          </w:p>
        </w:tc>
      </w:tr>
      <w:tr w:rsidR="00057A06" w14:paraId="20D83A2E" w14:textId="77777777">
        <w:tc>
          <w:tcPr>
            <w:tcW w:w="0" w:type="auto"/>
          </w:tcPr>
          <w:p w14:paraId="3BC029A1" w14:textId="77777777" w:rsidR="00057A06" w:rsidRDefault="00885280">
            <w:pPr>
              <w:pStyle w:val="Compact"/>
            </w:pPr>
            <w:proofErr w:type="spellStart"/>
            <w:r>
              <w:t>Tingley</w:t>
            </w:r>
            <w:proofErr w:type="spellEnd"/>
          </w:p>
        </w:tc>
        <w:tc>
          <w:tcPr>
            <w:tcW w:w="0" w:type="auto"/>
          </w:tcPr>
          <w:p w14:paraId="5609CD45" w14:textId="77777777"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14:paraId="5114AA5B" w14:textId="77777777" w:rsidR="00057A06" w:rsidRDefault="00885280">
            <w:pPr>
              <w:pStyle w:val="Compact"/>
            </w:pPr>
            <w:r>
              <w:t>We will perform this sensitivity analysis in the summer of 2022 and present the results of this in September 2022 Plan Team meeting.</w:t>
            </w:r>
          </w:p>
        </w:tc>
      </w:tr>
      <w:tr w:rsidR="00057A06" w14:paraId="3059323A" w14:textId="77777777">
        <w:tc>
          <w:tcPr>
            <w:tcW w:w="0" w:type="auto"/>
          </w:tcPr>
          <w:p w14:paraId="223CB760" w14:textId="77777777" w:rsidR="00057A06" w:rsidRDefault="00885280">
            <w:pPr>
              <w:pStyle w:val="Compact"/>
            </w:pPr>
            <w:r>
              <w:t>Hyun</w:t>
            </w:r>
          </w:p>
        </w:tc>
        <w:tc>
          <w:tcPr>
            <w:tcW w:w="0" w:type="auto"/>
          </w:tcPr>
          <w:p w14:paraId="0E53AE5A" w14:textId="77777777" w:rsidR="00057A06" w:rsidRDefault="00885280">
            <w:pPr>
              <w:pStyle w:val="Compact"/>
            </w:pPr>
            <w:r>
              <w:t xml:space="preserve">They should incorporate the annual fishery </w:t>
            </w:r>
            <w:proofErr w:type="spellStart"/>
            <w:r>
              <w:t>cpue</w:t>
            </w:r>
            <w:proofErr w:type="gramStart"/>
            <w:r>
              <w:t>?s</w:t>
            </w:r>
            <w:proofErr w:type="spellEnd"/>
            <w:proofErr w:type="gramEnd"/>
            <w:r>
              <w:t xml:space="preserve"> into the assessment model framework.</w:t>
            </w:r>
          </w:p>
        </w:tc>
        <w:tc>
          <w:tcPr>
            <w:tcW w:w="0" w:type="auto"/>
          </w:tcPr>
          <w:p w14:paraId="3B546952" w14:textId="77777777" w:rsidR="00057A06" w:rsidRDefault="00885280">
            <w:pPr>
              <w:pStyle w:val="Compact"/>
            </w:pPr>
            <w:r>
              <w:t>Historically, the fishery CPUE data for POP has been highly variable and questionable, which has caused doubt as to its usefulness in the model.</w:t>
            </w:r>
          </w:p>
        </w:tc>
      </w:tr>
      <w:tr w:rsidR="00057A06" w14:paraId="4435D5CF" w14:textId="77777777">
        <w:tc>
          <w:tcPr>
            <w:tcW w:w="0" w:type="auto"/>
          </w:tcPr>
          <w:p w14:paraId="68E8A0D4" w14:textId="77777777" w:rsidR="00057A06" w:rsidRDefault="00885280">
            <w:pPr>
              <w:pStyle w:val="Compact"/>
            </w:pPr>
            <w:r>
              <w:t>Hyun</w:t>
            </w:r>
          </w:p>
        </w:tc>
        <w:tc>
          <w:tcPr>
            <w:tcW w:w="0" w:type="auto"/>
          </w:tcPr>
          <w:p w14:paraId="3F6EC2FA" w14:textId="77777777"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14:paraId="173AC21F" w14:textId="77777777" w:rsidR="00057A06" w:rsidRDefault="00885280">
            <w:pPr>
              <w:pStyle w:val="Compact"/>
            </w:pPr>
            <w:r>
              <w:t>We intend to develop a state-spaced model once more higher priority model developments are completed.</w:t>
            </w:r>
          </w:p>
        </w:tc>
      </w:tr>
      <w:tr w:rsidR="00057A06" w14:paraId="75F1E420" w14:textId="77777777">
        <w:tc>
          <w:tcPr>
            <w:tcW w:w="0" w:type="auto"/>
          </w:tcPr>
          <w:p w14:paraId="60584907" w14:textId="77777777" w:rsidR="00057A06" w:rsidRDefault="00885280">
            <w:pPr>
              <w:pStyle w:val="Compact"/>
            </w:pPr>
            <w:r>
              <w:t>Hyun</w:t>
            </w:r>
          </w:p>
        </w:tc>
        <w:tc>
          <w:tcPr>
            <w:tcW w:w="0" w:type="auto"/>
          </w:tcPr>
          <w:p w14:paraId="35F681C9" w14:textId="77777777" w:rsidR="00057A06" w:rsidRDefault="00885280">
            <w:pPr>
              <w:pStyle w:val="Compact"/>
            </w:pPr>
            <w:r>
              <w:t>The penalized likelihood form as the prior of M, q, and</w:t>
            </w:r>
          </w:p>
        </w:tc>
        <w:tc>
          <w:tcPr>
            <w:tcW w:w="0" w:type="auto"/>
          </w:tcPr>
          <w:p w14:paraId="4CDDD99B" w14:textId="77777777" w:rsidR="00057A06" w:rsidRDefault="00885280">
            <w:pPr>
              <w:pStyle w:val="Compact"/>
            </w:pPr>
            <w:r>
              <w:t>We will investigate this in the summer of 2023</w:t>
            </w:r>
          </w:p>
        </w:tc>
      </w:tr>
      <w:tr w:rsidR="00057A06" w14:paraId="398FFCE4" w14:textId="77777777">
        <w:tc>
          <w:tcPr>
            <w:tcW w:w="0" w:type="auto"/>
          </w:tcPr>
          <w:p w14:paraId="5BC99124" w14:textId="77777777" w:rsidR="00057A06" w:rsidRDefault="00057A06">
            <w:pPr>
              <w:pStyle w:val="Compact"/>
            </w:pPr>
          </w:p>
        </w:tc>
        <w:tc>
          <w:tcPr>
            <w:tcW w:w="0" w:type="auto"/>
          </w:tcPr>
          <w:p w14:paraId="5ED1F31C" w14:textId="77777777" w:rsidR="00057A06" w:rsidRDefault="00885280">
            <w:pPr>
              <w:pStyle w:val="Compact"/>
            </w:pPr>
            <w:proofErr w:type="gramStart"/>
            <w:r>
              <w:t>must</w:t>
            </w:r>
            <w:proofErr w:type="gramEnd"/>
            <w:r>
              <w:t xml:space="preserve"> be revised (beyond the typo). The revised form, which I suggest above, might improve the model performance.</w:t>
            </w:r>
          </w:p>
        </w:tc>
        <w:tc>
          <w:tcPr>
            <w:tcW w:w="0" w:type="auto"/>
          </w:tcPr>
          <w:p w14:paraId="37685BA1" w14:textId="77777777" w:rsidR="00057A06" w:rsidRDefault="00057A06">
            <w:pPr>
              <w:pStyle w:val="Compact"/>
            </w:pPr>
          </w:p>
        </w:tc>
      </w:tr>
      <w:tr w:rsidR="00057A06" w14:paraId="7AE1112B" w14:textId="77777777">
        <w:tc>
          <w:tcPr>
            <w:tcW w:w="0" w:type="auto"/>
          </w:tcPr>
          <w:p w14:paraId="63E582A7" w14:textId="77777777" w:rsidR="00057A06" w:rsidRDefault="00885280">
            <w:pPr>
              <w:pStyle w:val="Compact"/>
            </w:pPr>
            <w:r>
              <w:t>Hyun</w:t>
            </w:r>
          </w:p>
        </w:tc>
        <w:tc>
          <w:tcPr>
            <w:tcW w:w="0" w:type="auto"/>
          </w:tcPr>
          <w:p w14:paraId="76D239F9" w14:textId="77777777"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14:paraId="7A070894" w14:textId="77777777"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14:paraId="464AE8A5" w14:textId="77777777">
        <w:tc>
          <w:tcPr>
            <w:tcW w:w="0" w:type="auto"/>
          </w:tcPr>
          <w:p w14:paraId="275CA51F" w14:textId="77777777" w:rsidR="00057A06" w:rsidRDefault="00885280">
            <w:pPr>
              <w:pStyle w:val="Compact"/>
            </w:pPr>
            <w:r>
              <w:t>Hyun</w:t>
            </w:r>
          </w:p>
        </w:tc>
        <w:tc>
          <w:tcPr>
            <w:tcW w:w="0" w:type="auto"/>
          </w:tcPr>
          <w:p w14:paraId="28374B8A" w14:textId="77777777" w:rsidR="00057A06" w:rsidRDefault="00885280">
            <w:pPr>
              <w:pStyle w:val="Compact"/>
            </w:pPr>
            <w:r>
              <w:t>For the retrospective error analysis, they should also examine estimates of annual fishing mortality.</w:t>
            </w:r>
          </w:p>
        </w:tc>
        <w:tc>
          <w:tcPr>
            <w:tcW w:w="0" w:type="auto"/>
          </w:tcPr>
          <w:p w14:paraId="6C59A63A" w14:textId="77777777" w:rsidR="00057A06" w:rsidRDefault="00885280">
            <w:pPr>
              <w:pStyle w:val="Compact"/>
            </w:pPr>
            <w:r>
              <w:t>We will perform this sensitivity analysis in the summer of 2023.</w:t>
            </w:r>
          </w:p>
        </w:tc>
      </w:tr>
    </w:tbl>
    <w:p w14:paraId="42CBD93C" w14:textId="77777777" w:rsidR="00057A06" w:rsidRDefault="00057A06"/>
    <w:p w14:paraId="21599DBA" w14:textId="77777777" w:rsidR="00057A06" w:rsidRDefault="00885280">
      <w:pPr>
        <w:pStyle w:val="TableCaption"/>
      </w:pPr>
      <w:bookmarkStart w:id="145" w:name="tab:cietor4"/>
      <w:bookmarkEnd w:id="145"/>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14:paraId="75D86A6A" w14:textId="77777777">
        <w:trPr>
          <w:tblHeader/>
        </w:trPr>
        <w:tc>
          <w:tcPr>
            <w:tcW w:w="0" w:type="auto"/>
          </w:tcPr>
          <w:p w14:paraId="0604B4A0" w14:textId="77777777" w:rsidR="00057A06" w:rsidRDefault="00885280">
            <w:pPr>
              <w:pStyle w:val="Compact"/>
            </w:pPr>
            <w:r>
              <w:t>Reviewer</w:t>
            </w:r>
          </w:p>
        </w:tc>
        <w:tc>
          <w:tcPr>
            <w:tcW w:w="0" w:type="auto"/>
          </w:tcPr>
          <w:p w14:paraId="7D921F9C" w14:textId="77777777" w:rsidR="00057A06" w:rsidRDefault="00885280">
            <w:pPr>
              <w:pStyle w:val="Compact"/>
            </w:pPr>
            <w:r>
              <w:t>Recommendation</w:t>
            </w:r>
          </w:p>
        </w:tc>
        <w:tc>
          <w:tcPr>
            <w:tcW w:w="0" w:type="auto"/>
          </w:tcPr>
          <w:p w14:paraId="69D39A6E" w14:textId="77777777" w:rsidR="00057A06" w:rsidRDefault="00885280">
            <w:pPr>
              <w:pStyle w:val="Compact"/>
            </w:pPr>
            <w:r>
              <w:t>Response</w:t>
            </w:r>
          </w:p>
        </w:tc>
      </w:tr>
      <w:tr w:rsidR="00057A06" w14:paraId="692F1489" w14:textId="77777777">
        <w:tc>
          <w:tcPr>
            <w:tcW w:w="0" w:type="auto"/>
          </w:tcPr>
          <w:p w14:paraId="0A775966" w14:textId="77777777" w:rsidR="00057A06" w:rsidRDefault="00885280">
            <w:pPr>
              <w:pStyle w:val="Compact"/>
            </w:pPr>
            <w:proofErr w:type="spellStart"/>
            <w:r>
              <w:t>Tingley</w:t>
            </w:r>
            <w:proofErr w:type="spellEnd"/>
          </w:p>
        </w:tc>
        <w:tc>
          <w:tcPr>
            <w:tcW w:w="0" w:type="auto"/>
          </w:tcPr>
          <w:p w14:paraId="1FAD5F52" w14:textId="77777777" w:rsidR="00057A06" w:rsidRDefault="00885280">
            <w:pPr>
              <w:pStyle w:val="Compact"/>
            </w:pPr>
            <w:r>
              <w:t xml:space="preserve">Continue to exclude the 1984 and 1987 survey biomass estimates and survey composition data from all future assessments as these are clearly not part of the longer survey </w:t>
            </w:r>
            <w:proofErr w:type="spellStart"/>
            <w:r>
              <w:t>timeseries</w:t>
            </w:r>
            <w:proofErr w:type="spellEnd"/>
            <w:r>
              <w:t xml:space="preserve"> due to the use of differences in vessels, trawl gear, tow duration and survey timing.</w:t>
            </w:r>
          </w:p>
        </w:tc>
        <w:tc>
          <w:tcPr>
            <w:tcW w:w="0" w:type="auto"/>
          </w:tcPr>
          <w:p w14:paraId="592E8848" w14:textId="77777777" w:rsidR="00057A06" w:rsidRDefault="00885280">
            <w:pPr>
              <w:pStyle w:val="Compact"/>
            </w:pPr>
            <w:r>
              <w:t>We will no longer be including these surveys in the POP assessment.</w:t>
            </w:r>
          </w:p>
        </w:tc>
      </w:tr>
      <w:tr w:rsidR="00057A06" w14:paraId="48909AF2" w14:textId="77777777">
        <w:tc>
          <w:tcPr>
            <w:tcW w:w="0" w:type="auto"/>
          </w:tcPr>
          <w:p w14:paraId="4E33B891" w14:textId="77777777" w:rsidR="00057A06" w:rsidRDefault="00885280">
            <w:pPr>
              <w:pStyle w:val="Compact"/>
            </w:pPr>
            <w:proofErr w:type="spellStart"/>
            <w:r>
              <w:t>Tingley</w:t>
            </w:r>
            <w:proofErr w:type="spellEnd"/>
            <w:r>
              <w:t xml:space="preserve">, </w:t>
            </w:r>
            <w:proofErr w:type="spellStart"/>
            <w:r>
              <w:t>Cadigan</w:t>
            </w:r>
            <w:proofErr w:type="spellEnd"/>
          </w:p>
        </w:tc>
        <w:tc>
          <w:tcPr>
            <w:tcW w:w="0" w:type="auto"/>
          </w:tcPr>
          <w:p w14:paraId="313C62A0" w14:textId="77777777" w:rsidR="00057A06" w:rsidRDefault="00885280">
            <w:pPr>
              <w:pStyle w:val="Compact"/>
            </w:pPr>
            <w:r>
              <w:t xml:space="preserve">Exclude the 1990 and 1993 Gulf of Alaska Bottom Trawl Survey biomass estimates and the survey composition data from all future Pacific ocean perch (and other species) assessments (or include them only in sensitivities, possibly including them as a separate </w:t>
            </w:r>
            <w:proofErr w:type="spellStart"/>
            <w:r>
              <w:t>timeseries</w:t>
            </w:r>
            <w:proofErr w:type="spellEnd"/>
            <w:r>
              <w:t xml:space="preserve">). These two years do not appear to be part of the longer survey </w:t>
            </w:r>
            <w:proofErr w:type="spellStart"/>
            <w:r>
              <w:t>timeseries</w:t>
            </w:r>
            <w:proofErr w:type="spellEnd"/>
            <w:r>
              <w:t xml:space="preserve"> due to different timing, tow duration and survey structure.</w:t>
            </w:r>
          </w:p>
        </w:tc>
        <w:tc>
          <w:tcPr>
            <w:tcW w:w="0" w:type="auto"/>
          </w:tcPr>
          <w:p w14:paraId="74A066B1" w14:textId="77777777" w:rsidR="00057A06" w:rsidRDefault="00885280">
            <w:pPr>
              <w:pStyle w:val="Compact"/>
            </w:pPr>
            <w:r>
              <w:t>We will investigate the model sensitivity to these surveys in the summer of 2022.</w:t>
            </w:r>
          </w:p>
        </w:tc>
      </w:tr>
      <w:tr w:rsidR="00057A06" w14:paraId="30121CF4" w14:textId="77777777">
        <w:tc>
          <w:tcPr>
            <w:tcW w:w="0" w:type="auto"/>
          </w:tcPr>
          <w:p w14:paraId="6E951F7C" w14:textId="77777777" w:rsidR="00057A06" w:rsidRDefault="00885280">
            <w:pPr>
              <w:pStyle w:val="Compact"/>
            </w:pPr>
            <w:proofErr w:type="spellStart"/>
            <w:r>
              <w:t>Tingley</w:t>
            </w:r>
            <w:proofErr w:type="spellEnd"/>
          </w:p>
        </w:tc>
        <w:tc>
          <w:tcPr>
            <w:tcW w:w="0" w:type="auto"/>
          </w:tcPr>
          <w:p w14:paraId="69E5D5A0" w14:textId="77777777"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14:paraId="31414573" w14:textId="77777777" w:rsidR="00057A06" w:rsidRDefault="00885280">
            <w:pPr>
              <w:pStyle w:val="Compact"/>
            </w:pPr>
            <w:r>
              <w:t>We will investigate one of the alternatives in the summer of 2022.</w:t>
            </w:r>
          </w:p>
        </w:tc>
      </w:tr>
      <w:tr w:rsidR="00057A06" w14:paraId="4862E117" w14:textId="77777777">
        <w:tc>
          <w:tcPr>
            <w:tcW w:w="0" w:type="auto"/>
          </w:tcPr>
          <w:p w14:paraId="41ED7DC1" w14:textId="77777777" w:rsidR="00057A06" w:rsidRDefault="00885280">
            <w:pPr>
              <w:pStyle w:val="Compact"/>
            </w:pPr>
            <w:proofErr w:type="spellStart"/>
            <w:r>
              <w:t>Tingley</w:t>
            </w:r>
            <w:proofErr w:type="spellEnd"/>
          </w:p>
        </w:tc>
        <w:tc>
          <w:tcPr>
            <w:tcW w:w="0" w:type="auto"/>
          </w:tcPr>
          <w:p w14:paraId="4EFE2908" w14:textId="77777777" w:rsidR="00057A06" w:rsidRDefault="00885280">
            <w:pPr>
              <w:pStyle w:val="Compact"/>
            </w:pPr>
            <w:r>
              <w:t xml:space="preserve">Continue to support the development and application of </w:t>
            </w:r>
            <w:proofErr w:type="spellStart"/>
            <w:r>
              <w:t>spatio</w:t>
            </w:r>
            <w:proofErr w:type="spellEnd"/>
            <w:r>
              <w:t xml:space="preserve">-temporal models (such as VAST) for use in stock assessments. In order to make this effective, there need to be a rapid development of a suite of informative diagnostics for </w:t>
            </w:r>
            <w:proofErr w:type="spellStart"/>
            <w:r>
              <w:t>spatio</w:t>
            </w:r>
            <w:proofErr w:type="spellEnd"/>
            <w:r>
              <w:t xml:space="preserve">-temporal models in a fisheries stock assessment context. Until such time as suitable diagnostics are available, it is recommended that these </w:t>
            </w:r>
            <w:proofErr w:type="spellStart"/>
            <w:r>
              <w:t>spatio</w:t>
            </w:r>
            <w:proofErr w:type="spellEnd"/>
            <w:r>
              <w:t>-temporal models are only used in sensitivity model runs and not in the base case from which management advice is developed.</w:t>
            </w:r>
          </w:p>
        </w:tc>
        <w:tc>
          <w:tcPr>
            <w:tcW w:w="0" w:type="auto"/>
          </w:tcPr>
          <w:p w14:paraId="07790288" w14:textId="77777777" w:rsidR="00057A06" w:rsidRDefault="00885280">
            <w:pPr>
              <w:pStyle w:val="Compact"/>
            </w:pPr>
            <w:r>
              <w:t>We will be working with GAP to evaluate the VAST model for POP in the spring of 2022.</w:t>
            </w:r>
          </w:p>
        </w:tc>
      </w:tr>
      <w:tr w:rsidR="00057A06" w14:paraId="422891DF" w14:textId="77777777">
        <w:tc>
          <w:tcPr>
            <w:tcW w:w="0" w:type="auto"/>
          </w:tcPr>
          <w:p w14:paraId="1462065A" w14:textId="77777777" w:rsidR="00057A06" w:rsidRDefault="00885280">
            <w:pPr>
              <w:pStyle w:val="Compact"/>
            </w:pPr>
            <w:proofErr w:type="spellStart"/>
            <w:r>
              <w:t>Cadigan</w:t>
            </w:r>
            <w:proofErr w:type="spellEnd"/>
          </w:p>
        </w:tc>
        <w:tc>
          <w:tcPr>
            <w:tcW w:w="0" w:type="auto"/>
          </w:tcPr>
          <w:p w14:paraId="0F9A59C1" w14:textId="77777777" w:rsidR="00057A06" w:rsidRDefault="00885280">
            <w:pPr>
              <w:pStyle w:val="Compact"/>
            </w:pPr>
            <w:r>
              <w:t>It was premature to use VAST biomass indices in the POP stock assessment. There are several diagnostic analyses that need to be explored.</w:t>
            </w:r>
          </w:p>
        </w:tc>
        <w:tc>
          <w:tcPr>
            <w:tcW w:w="0" w:type="auto"/>
          </w:tcPr>
          <w:p w14:paraId="2F71F74A" w14:textId="77777777" w:rsidR="00057A06" w:rsidRDefault="00885280">
            <w:pPr>
              <w:pStyle w:val="Compact"/>
            </w:pPr>
            <w:r>
              <w:t>We will be working with GAP to evaluate the VAST model for POP in the spring of 2022.</w:t>
            </w:r>
          </w:p>
        </w:tc>
      </w:tr>
      <w:tr w:rsidR="00057A06" w14:paraId="3D7DB181" w14:textId="77777777">
        <w:tc>
          <w:tcPr>
            <w:tcW w:w="0" w:type="auto"/>
          </w:tcPr>
          <w:p w14:paraId="2970F67F" w14:textId="77777777" w:rsidR="00057A06" w:rsidRDefault="00885280">
            <w:pPr>
              <w:pStyle w:val="Compact"/>
            </w:pPr>
            <w:proofErr w:type="spellStart"/>
            <w:r>
              <w:t>Cadigan</w:t>
            </w:r>
            <w:proofErr w:type="spellEnd"/>
          </w:p>
        </w:tc>
        <w:tc>
          <w:tcPr>
            <w:tcW w:w="0" w:type="auto"/>
          </w:tcPr>
          <w:p w14:paraId="6DAD41D9" w14:textId="77777777" w:rsidR="00057A06" w:rsidRDefault="00885280">
            <w:pPr>
              <w:pStyle w:val="Compact"/>
            </w:pPr>
            <w:r>
              <w:t>Provide the stratum size-weighted averages of the VAST ordinary raw residuals.</w:t>
            </w:r>
          </w:p>
        </w:tc>
        <w:tc>
          <w:tcPr>
            <w:tcW w:w="0" w:type="auto"/>
          </w:tcPr>
          <w:p w14:paraId="2AC40843" w14:textId="77777777" w:rsidR="00057A06" w:rsidRDefault="00885280">
            <w:pPr>
              <w:pStyle w:val="Compact"/>
            </w:pPr>
            <w:r>
              <w:t>We will be working with GAP to evaluate the VAST model for POP in the spring of 2022.</w:t>
            </w:r>
          </w:p>
        </w:tc>
      </w:tr>
      <w:tr w:rsidR="00057A06" w14:paraId="264302E4" w14:textId="77777777">
        <w:tc>
          <w:tcPr>
            <w:tcW w:w="0" w:type="auto"/>
          </w:tcPr>
          <w:p w14:paraId="1A0F806D" w14:textId="77777777" w:rsidR="00057A06" w:rsidRDefault="00885280">
            <w:pPr>
              <w:pStyle w:val="Compact"/>
            </w:pPr>
            <w:proofErr w:type="spellStart"/>
            <w:r>
              <w:lastRenderedPageBreak/>
              <w:t>Cadigan</w:t>
            </w:r>
            <w:proofErr w:type="spellEnd"/>
          </w:p>
        </w:tc>
        <w:tc>
          <w:tcPr>
            <w:tcW w:w="0" w:type="auto"/>
          </w:tcPr>
          <w:p w14:paraId="5FBE91EA" w14:textId="77777777" w:rsidR="00057A06" w:rsidRDefault="00885280">
            <w:pPr>
              <w:pStyle w:val="Compact"/>
            </w:pPr>
            <w:r>
              <w:t xml:space="preserve">Provide </w:t>
            </w:r>
            <w:proofErr w:type="spellStart"/>
            <w:r>
              <w:t>trawlable</w:t>
            </w:r>
            <w:proofErr w:type="spellEnd"/>
            <w:r>
              <w:t xml:space="preserv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w:t>
            </w:r>
            <w:proofErr w:type="spellStart"/>
            <w:r>
              <w:t>trawlable</w:t>
            </w:r>
            <w:proofErr w:type="spellEnd"/>
            <w:r>
              <w:t xml:space="preserve"> and </w:t>
            </w:r>
            <w:proofErr w:type="spellStart"/>
            <w:r>
              <w:t>untrawlable</w:t>
            </w:r>
            <w:proofErr w:type="spellEnd"/>
            <w:r>
              <w:t xml:space="preserve"> grounds.</w:t>
            </w:r>
          </w:p>
        </w:tc>
        <w:tc>
          <w:tcPr>
            <w:tcW w:w="0" w:type="auto"/>
          </w:tcPr>
          <w:p w14:paraId="2CF0A051" w14:textId="77777777" w:rsidR="00057A06" w:rsidRDefault="00885280">
            <w:pPr>
              <w:pStyle w:val="Compact"/>
            </w:pPr>
            <w:r>
              <w:t>We will be working with GAP to evaluate the VAST model for POP in the spring of 2022.</w:t>
            </w:r>
          </w:p>
        </w:tc>
      </w:tr>
      <w:tr w:rsidR="00057A06" w14:paraId="6B404D45" w14:textId="77777777">
        <w:tc>
          <w:tcPr>
            <w:tcW w:w="0" w:type="auto"/>
          </w:tcPr>
          <w:p w14:paraId="73D2B8E5" w14:textId="77777777" w:rsidR="00057A06" w:rsidRDefault="00885280">
            <w:pPr>
              <w:pStyle w:val="Compact"/>
            </w:pPr>
            <w:proofErr w:type="spellStart"/>
            <w:r>
              <w:t>Cadigan</w:t>
            </w:r>
            <w:proofErr w:type="spellEnd"/>
          </w:p>
        </w:tc>
        <w:tc>
          <w:tcPr>
            <w:tcW w:w="0" w:type="auto"/>
          </w:tcPr>
          <w:p w14:paraId="760C21C0" w14:textId="77777777"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14:paraId="4A77A6A1" w14:textId="77777777" w:rsidR="00057A06" w:rsidRDefault="00885280">
            <w:pPr>
              <w:pStyle w:val="Compact"/>
            </w:pPr>
            <w:r>
              <w:t>We will be working with GAP to evaluate the VAST model for POP in the spring of 2022.</w:t>
            </w:r>
          </w:p>
        </w:tc>
      </w:tr>
      <w:tr w:rsidR="00057A06" w14:paraId="56E0ADA1" w14:textId="77777777">
        <w:tc>
          <w:tcPr>
            <w:tcW w:w="0" w:type="auto"/>
          </w:tcPr>
          <w:p w14:paraId="1CE147A8" w14:textId="77777777" w:rsidR="00057A06" w:rsidRDefault="00885280">
            <w:pPr>
              <w:pStyle w:val="Compact"/>
            </w:pPr>
            <w:proofErr w:type="spellStart"/>
            <w:r>
              <w:t>Cadigan</w:t>
            </w:r>
            <w:proofErr w:type="spellEnd"/>
          </w:p>
        </w:tc>
        <w:tc>
          <w:tcPr>
            <w:tcW w:w="0" w:type="auto"/>
          </w:tcPr>
          <w:p w14:paraId="0986A79D" w14:textId="77777777"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14:paraId="0DD8F2A0" w14:textId="77777777" w:rsidR="00057A06" w:rsidRDefault="00885280">
            <w:pPr>
              <w:pStyle w:val="Compact"/>
            </w:pPr>
            <w:r>
              <w:t>We will be working with GAP to evaluate the VAST model for POP in the spring of 2022.</w:t>
            </w:r>
          </w:p>
        </w:tc>
      </w:tr>
      <w:tr w:rsidR="00057A06" w14:paraId="37A65FE9" w14:textId="77777777">
        <w:tc>
          <w:tcPr>
            <w:tcW w:w="0" w:type="auto"/>
          </w:tcPr>
          <w:p w14:paraId="0471DA99" w14:textId="77777777" w:rsidR="00057A06" w:rsidRDefault="00885280">
            <w:pPr>
              <w:pStyle w:val="Compact"/>
            </w:pPr>
            <w:proofErr w:type="spellStart"/>
            <w:r>
              <w:t>Cadigan</w:t>
            </w:r>
            <w:proofErr w:type="spellEnd"/>
          </w:p>
        </w:tc>
        <w:tc>
          <w:tcPr>
            <w:tcW w:w="0" w:type="auto"/>
          </w:tcPr>
          <w:p w14:paraId="1EDBE2A5" w14:textId="77777777" w:rsidR="00057A06" w:rsidRDefault="00885280">
            <w:pPr>
              <w:pStyle w:val="Compact"/>
            </w:pPr>
            <w:r>
              <w:t>Investigate methods to produce length and size compositions that are weighted by VAST spatial density estimates.</w:t>
            </w:r>
          </w:p>
        </w:tc>
        <w:tc>
          <w:tcPr>
            <w:tcW w:w="0" w:type="auto"/>
          </w:tcPr>
          <w:p w14:paraId="74929D38" w14:textId="77777777" w:rsidR="00057A06" w:rsidRDefault="00885280">
            <w:pPr>
              <w:pStyle w:val="Compact"/>
            </w:pPr>
            <w:r>
              <w:t>We will be working with GAP to evaluate the VAST model for POP in the spring of 2022.</w:t>
            </w:r>
          </w:p>
        </w:tc>
      </w:tr>
    </w:tbl>
    <w:p w14:paraId="04BA3D26" w14:textId="77777777" w:rsidR="00057A06" w:rsidRDefault="00057A06"/>
    <w:p w14:paraId="77C88390" w14:textId="77777777" w:rsidR="00057A06" w:rsidRDefault="00885280">
      <w:pPr>
        <w:pStyle w:val="TableCaption"/>
      </w:pPr>
      <w:bookmarkStart w:id="146" w:name="tab:cietor5"/>
      <w:bookmarkEnd w:id="146"/>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14:paraId="03BD8B9B" w14:textId="77777777">
        <w:trPr>
          <w:tblHeader/>
        </w:trPr>
        <w:tc>
          <w:tcPr>
            <w:tcW w:w="0" w:type="auto"/>
          </w:tcPr>
          <w:p w14:paraId="626C2452" w14:textId="77777777" w:rsidR="00057A06" w:rsidRDefault="00885280">
            <w:pPr>
              <w:pStyle w:val="Compact"/>
            </w:pPr>
            <w:r>
              <w:t>Reviewer</w:t>
            </w:r>
          </w:p>
        </w:tc>
        <w:tc>
          <w:tcPr>
            <w:tcW w:w="0" w:type="auto"/>
          </w:tcPr>
          <w:p w14:paraId="69BA451D" w14:textId="77777777" w:rsidR="00057A06" w:rsidRDefault="00885280">
            <w:pPr>
              <w:pStyle w:val="Compact"/>
            </w:pPr>
            <w:r>
              <w:t>Recommendation</w:t>
            </w:r>
          </w:p>
        </w:tc>
        <w:tc>
          <w:tcPr>
            <w:tcW w:w="0" w:type="auto"/>
          </w:tcPr>
          <w:p w14:paraId="29FA55E2" w14:textId="77777777" w:rsidR="00057A06" w:rsidRDefault="00885280">
            <w:pPr>
              <w:pStyle w:val="Compact"/>
            </w:pPr>
            <w:r>
              <w:t>response</w:t>
            </w:r>
          </w:p>
        </w:tc>
      </w:tr>
      <w:tr w:rsidR="00057A06" w14:paraId="097162C6" w14:textId="77777777">
        <w:tc>
          <w:tcPr>
            <w:tcW w:w="0" w:type="auto"/>
          </w:tcPr>
          <w:p w14:paraId="19A17E3F" w14:textId="77777777" w:rsidR="00057A06" w:rsidRDefault="00885280">
            <w:pPr>
              <w:pStyle w:val="Compact"/>
            </w:pPr>
            <w:proofErr w:type="spellStart"/>
            <w:r>
              <w:t>Tingley</w:t>
            </w:r>
            <w:proofErr w:type="spellEnd"/>
          </w:p>
        </w:tc>
        <w:tc>
          <w:tcPr>
            <w:tcW w:w="0" w:type="auto"/>
          </w:tcPr>
          <w:p w14:paraId="6374EE8E" w14:textId="77777777"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14:paraId="17F0BC38" w14:textId="77777777" w:rsidR="00057A06" w:rsidRDefault="00885280">
            <w:pPr>
              <w:pStyle w:val="Compact"/>
            </w:pPr>
            <w:r>
              <w:t>We will be continuing to work with MACE in 2022 and 2023 to investigate the utility of this survey in the POP assessment.</w:t>
            </w:r>
          </w:p>
        </w:tc>
      </w:tr>
      <w:tr w:rsidR="00057A06" w14:paraId="2B8483FB" w14:textId="77777777">
        <w:tc>
          <w:tcPr>
            <w:tcW w:w="0" w:type="auto"/>
          </w:tcPr>
          <w:p w14:paraId="5DE702C5" w14:textId="77777777" w:rsidR="00057A06" w:rsidRDefault="00885280">
            <w:pPr>
              <w:pStyle w:val="Compact"/>
            </w:pPr>
            <w:proofErr w:type="spellStart"/>
            <w:r>
              <w:t>Tingley</w:t>
            </w:r>
            <w:proofErr w:type="spellEnd"/>
          </w:p>
        </w:tc>
        <w:tc>
          <w:tcPr>
            <w:tcW w:w="0" w:type="auto"/>
          </w:tcPr>
          <w:p w14:paraId="02622C4B" w14:textId="77777777"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14:paraId="0B49DBDE" w14:textId="77777777" w:rsidR="00057A06" w:rsidRDefault="00885280">
            <w:pPr>
              <w:pStyle w:val="Compact"/>
            </w:pPr>
            <w:r>
              <w:t>We will be continuing to work with MACE in 2022 and 2023 to investigate the utility of this survey in the POP assessment.</w:t>
            </w:r>
          </w:p>
        </w:tc>
      </w:tr>
      <w:tr w:rsidR="00057A06" w14:paraId="09649BC0" w14:textId="77777777">
        <w:tc>
          <w:tcPr>
            <w:tcW w:w="0" w:type="auto"/>
          </w:tcPr>
          <w:p w14:paraId="15C804BA" w14:textId="77777777" w:rsidR="00057A06" w:rsidRDefault="00885280">
            <w:pPr>
              <w:pStyle w:val="Compact"/>
            </w:pPr>
            <w:proofErr w:type="spellStart"/>
            <w:r>
              <w:t>Cadigan</w:t>
            </w:r>
            <w:proofErr w:type="spellEnd"/>
          </w:p>
        </w:tc>
        <w:tc>
          <w:tcPr>
            <w:tcW w:w="0" w:type="auto"/>
          </w:tcPr>
          <w:p w14:paraId="356A01EA" w14:textId="77777777"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14:paraId="3ED841E4" w14:textId="77777777" w:rsidR="00057A06" w:rsidRDefault="00885280">
            <w:pPr>
              <w:pStyle w:val="Compact"/>
            </w:pPr>
            <w:r>
              <w:t>We will be continuing to work with MACE in 2022 and 2023 to investigate the utility of this survey in the POP assessment.</w:t>
            </w:r>
          </w:p>
        </w:tc>
      </w:tr>
      <w:tr w:rsidR="00057A06" w14:paraId="4FCB61F8" w14:textId="77777777">
        <w:tc>
          <w:tcPr>
            <w:tcW w:w="0" w:type="auto"/>
          </w:tcPr>
          <w:p w14:paraId="73B7D902" w14:textId="77777777" w:rsidR="00057A06" w:rsidRDefault="00885280">
            <w:pPr>
              <w:pStyle w:val="Compact"/>
            </w:pPr>
            <w:proofErr w:type="spellStart"/>
            <w:r>
              <w:t>Cadigan</w:t>
            </w:r>
            <w:proofErr w:type="spellEnd"/>
          </w:p>
        </w:tc>
        <w:tc>
          <w:tcPr>
            <w:tcW w:w="0" w:type="auto"/>
          </w:tcPr>
          <w:p w14:paraId="6F0D0DC5" w14:textId="77777777"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14:paraId="62D63C12" w14:textId="77777777"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14:paraId="487A425B" w14:textId="77777777" w:rsidR="00057A06" w:rsidRDefault="00885280">
      <w:r>
        <w:lastRenderedPageBreak/>
        <w:br w:type="page"/>
      </w:r>
    </w:p>
    <w:p w14:paraId="1550800B" w14:textId="77777777" w:rsidR="00057A06" w:rsidRDefault="00885280">
      <w:pPr>
        <w:pStyle w:val="Heading2"/>
      </w:pPr>
      <w:bookmarkStart w:id="147" w:name="X83888d10ecab94d048f5d8c58256039789d5a97"/>
      <w:r>
        <w:lastRenderedPageBreak/>
        <w:t xml:space="preserve">Responses to Selected CIE Comments from </w:t>
      </w:r>
      <w:proofErr w:type="gramStart"/>
      <w:r>
        <w:t>Spring</w:t>
      </w:r>
      <w:proofErr w:type="gramEnd"/>
      <w:r>
        <w:t xml:space="preserve"> 2021</w:t>
      </w:r>
    </w:p>
    <w:p w14:paraId="4C4CD773" w14:textId="77777777" w:rsidR="00057A06" w:rsidRDefault="00885280">
      <w:pPr>
        <w:pStyle w:val="Heading2"/>
      </w:pPr>
      <w:bookmarkStart w:id="148" w:name="alternative-catch-histories"/>
      <w:bookmarkEnd w:id="147"/>
      <w:r>
        <w:t>Alternative Catch Histories</w:t>
      </w:r>
    </w:p>
    <w:p w14:paraId="3AF22C1F" w14:textId="77777777" w:rsidR="00057A06" w:rsidRDefault="00885280">
      <w:pPr>
        <w:pStyle w:val="FirstParagraph"/>
      </w:pPr>
      <w:proofErr w:type="spellStart"/>
      <w:r>
        <w:t>Tingley</w:t>
      </w:r>
      <w:proofErr w:type="spellEnd"/>
      <w:r>
        <w:t xml:space="preserve">: </w:t>
      </w:r>
      <w:r>
        <w:rPr>
          <w:i/>
          <w:iCs/>
        </w:rPr>
        <w:t>“Sensitivities to plausible alternative catch histories, particularly for the early years of the fishery, should be run, but only when there are substantive changes to the assessment model structure or major assumptions.”</w:t>
      </w:r>
    </w:p>
    <w:p w14:paraId="779376D4" w14:textId="77777777" w:rsidR="00057A06" w:rsidRDefault="00885280">
      <w:pPr>
        <w:pStyle w:val="BodyText"/>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14:paraId="6F428D7C" w14:textId="77777777" w:rsidR="00057A06" w:rsidRDefault="00885280">
      <w:pPr>
        <w:pStyle w:val="BodyText"/>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14:paraId="673AD298" w14:textId="77777777" w:rsidR="00057A06" w:rsidRDefault="00885280">
      <w:pPr>
        <w:pStyle w:val="BodyText"/>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14:paraId="56ADF77F" w14:textId="77777777" w:rsidR="00057A06" w:rsidRDefault="00885280">
      <w:pPr>
        <w:pStyle w:val="BodyText"/>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14:paraId="6AFC9AA7" w14:textId="77777777" w:rsidR="00057A06" w:rsidRDefault="00885280">
      <w:pPr>
        <w:pStyle w:val="CaptionedFigure"/>
      </w:pPr>
      <w:r>
        <w:rPr>
          <w:noProof/>
        </w:rPr>
        <w:lastRenderedPageBreak/>
        <w:drawing>
          <wp:inline distT="0" distB="0" distL="0" distR="0" wp14:anchorId="2E3CF608" wp14:editId="73B75071">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2"/>
                    <a:stretch>
                      <a:fillRect/>
                    </a:stretch>
                  </pic:blipFill>
                  <pic:spPr bwMode="auto">
                    <a:xfrm>
                      <a:off x="0" y="0"/>
                      <a:ext cx="4754880" cy="4754880"/>
                    </a:xfrm>
                    <a:prstGeom prst="rect">
                      <a:avLst/>
                    </a:prstGeom>
                    <a:noFill/>
                    <a:ln w="9525">
                      <a:noFill/>
                      <a:headEnd/>
                      <a:tailEnd/>
                    </a:ln>
                  </pic:spPr>
                </pic:pic>
              </a:graphicData>
            </a:graphic>
          </wp:inline>
        </w:drawing>
      </w:r>
    </w:p>
    <w:p w14:paraId="77C5D880" w14:textId="77777777" w:rsidR="00057A06" w:rsidRDefault="00885280">
      <w:pPr>
        <w:pStyle w:val="ImageCaption"/>
      </w:pPr>
      <w:bookmarkStart w:id="149" w:name="fig:biomassearlycatch"/>
      <w:bookmarkEnd w:id="149"/>
      <w:r>
        <w:t>Figure 9.14. Comparison of biomass trajectories between the base model and three sensitivity runs where the early catch time series was weighted at 20, 50 or 150 percent of the weight used in the base model.</w:t>
      </w:r>
    </w:p>
    <w:p w14:paraId="7C0F8CA0" w14:textId="77777777" w:rsidR="00057A06" w:rsidRDefault="00885280">
      <w:pPr>
        <w:pStyle w:val="Heading2"/>
      </w:pPr>
      <w:bookmarkStart w:id="150" w:name="plus-group"/>
      <w:bookmarkEnd w:id="148"/>
      <w:r>
        <w:t>Plus Group</w:t>
      </w:r>
    </w:p>
    <w:p w14:paraId="7B92C624" w14:textId="77777777" w:rsidR="00057A06" w:rsidRDefault="00885280">
      <w:pPr>
        <w:pStyle w:val="FirstParagraph"/>
      </w:pPr>
      <w:proofErr w:type="spellStart"/>
      <w:r>
        <w:t>Tingley</w:t>
      </w:r>
      <w:proofErr w:type="spellEnd"/>
      <w:r>
        <w:t xml:space="preserve">: </w:t>
      </w:r>
      <w:r>
        <w:rPr>
          <w:i/>
          <w:iCs/>
        </w:rPr>
        <w:t>“Prior to or as part of the next assessment, explore whether the plus group should continue to start at age 25 or whether an older plus group starting age is more appropriate.”</w:t>
      </w:r>
    </w:p>
    <w:p w14:paraId="48C84232" w14:textId="77777777" w:rsidR="00057A06" w:rsidRDefault="00885280">
      <w:pPr>
        <w:pStyle w:val="BodyText"/>
      </w:pPr>
      <w:r>
        <w:t>This sensitivity has been explored in previous assessments, and was revisited in a run of the Stock Synthesis version of this model (described below) where the plus group was started at age 29. Model impacts were trivial.</w:t>
      </w:r>
    </w:p>
    <w:p w14:paraId="45A06064" w14:textId="77777777" w:rsidR="00057A06" w:rsidRDefault="00885280">
      <w:pPr>
        <w:pStyle w:val="Heading2"/>
      </w:pPr>
      <w:bookmarkStart w:id="151" w:name="X2d5a020b1fc04e79245dd6dc6cf42f0fe780db0"/>
      <w:bookmarkEnd w:id="150"/>
      <w:r>
        <w:t>Stock Weights-at-Age in Survey vs Fishery</w:t>
      </w:r>
    </w:p>
    <w:p w14:paraId="349EA935" w14:textId="77777777" w:rsidR="00057A06" w:rsidRDefault="00885280">
      <w:pPr>
        <w:pStyle w:val="FirstParagraph"/>
      </w:pPr>
      <w:proofErr w:type="spellStart"/>
      <w:r>
        <w:t>Cadigan</w:t>
      </w:r>
      <w:proofErr w:type="spellEnd"/>
      <w:r>
        <w:t xml:space="preserve">: </w:t>
      </w:r>
      <w:r>
        <w:rPr>
          <w:i/>
          <w:iCs/>
        </w:rPr>
        <w:t xml:space="preserve">“Investigate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w:t>
      </w:r>
      <w:proofErr w:type="spellStart"/>
      <w:r>
        <w:rPr>
          <w:i/>
          <w:iCs/>
        </w:rPr>
        <w:t>Perreault</w:t>
      </w:r>
      <w:proofErr w:type="spellEnd"/>
      <w:r>
        <w:rPr>
          <w:i/>
          <w:iCs/>
        </w:rPr>
        <w:t xml:space="preserve"> et al., 2019). Investigate spatiotemporal variation in weight as a function of length.”</w:t>
      </w:r>
    </w:p>
    <w:p w14:paraId="45CE17AB" w14:textId="77777777" w:rsidR="00057A06" w:rsidRDefault="00885280">
      <w:pPr>
        <w:pStyle w:val="BodyText"/>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w:t>
      </w:r>
      <w:proofErr w:type="spellStart"/>
      <w:r>
        <w:t>rvey</w:t>
      </w:r>
      <w:proofErr w:type="spellEnd"/>
      <w:r>
        <w:t xml:space="preserve"> data. Similarly, a single weight-at-age vector developed using survey data is applied to the entire population.</w:t>
      </w:r>
    </w:p>
    <w:p w14:paraId="0E6EC48E" w14:textId="4BF0E9CD" w:rsidR="00057A06" w:rsidRDefault="00885280">
      <w:pPr>
        <w:pStyle w:val="BodyText"/>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w:t>
      </w:r>
      <w:del w:id="152" w:author="Chris.Lunsford" w:date="2023-10-27T16:37:00Z">
        <w:r w:rsidDel="000F163C">
          <w:delText xml:space="preserve"> </w:delText>
        </w:r>
      </w:del>
      <w:r>
        <w:t>.</w:t>
      </w:r>
    </w:p>
    <w:p w14:paraId="4A772F5C" w14:textId="77777777" w:rsidR="00057A06" w:rsidRDefault="00885280">
      <w:pPr>
        <w:pStyle w:val="BodyText"/>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14:paraId="5960C9F7" w14:textId="77777777" w:rsidR="00057A06" w:rsidRDefault="00885280">
      <w:pPr>
        <w:pStyle w:val="BodyText"/>
      </w:pPr>
      <w:bookmarkStart w:id="153" w:name="_GoBack"/>
      <w:bookmarkEnd w:id="153"/>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14:paraId="7130F7FF" w14:textId="77777777" w:rsidR="00057A06" w:rsidRDefault="00885280">
      <w:pPr>
        <w:pStyle w:val="BodyText"/>
      </w:pPr>
      <w:r>
        <w:t>Use of this matrix results in slightly lower biomass trajectories (blue line, Figure 18), consistent with the notion that the fishery-derived size-at-age matrix assumes a lower probability of larger lengths-at-age.</w:t>
      </w:r>
    </w:p>
    <w:p w14:paraId="7EA6E7B8" w14:textId="77777777" w:rsidR="00057A06" w:rsidRDefault="00885280">
      <w:pPr>
        <w:pStyle w:val="BodyText"/>
      </w:pPr>
      <w:r>
        <w:t xml:space="preserve">Separately, we investigated the application of the fishery-derived </w:t>
      </w:r>
      <w:r>
        <w:rPr>
          <w:i/>
          <w:iCs/>
        </w:rPr>
        <w:t>weight</w:t>
      </w:r>
      <w:r>
        <w:t xml:space="preserve">-at-age vector (shown in pink in Figure 17)). For this sensitivity, the weight-at-age vector was simply replaced with the new values. The biomass trajectory, particularly for spawning biomass, was nearly identical to the base case, much </w:t>
      </w:r>
      <w:proofErr w:type="spellStart"/>
      <w:r>
        <w:t>moreso</w:t>
      </w:r>
      <w:proofErr w:type="spellEnd"/>
      <w:r>
        <w:t xml:space="preserve"> than the sensitivity using the separate size-at-age matrices (green line, Figure 18).</w:t>
      </w:r>
    </w:p>
    <w:p w14:paraId="6414883C" w14:textId="77777777" w:rsidR="00057A06" w:rsidRDefault="00885280">
      <w:pPr>
        <w:pStyle w:val="BodyText"/>
      </w:pPr>
      <w:r>
        <w:t xml:space="preserve">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w:t>
      </w:r>
      <w:proofErr w:type="spellStart"/>
      <w:r>
        <w:t>Bertalanffy</w:t>
      </w:r>
      <w:proofErr w:type="spellEnd"/>
      <w:r>
        <w:t xml:space="preserve"> growth parameters within the model (and the associated variation across ages, or through time).</w:t>
      </w:r>
    </w:p>
    <w:p w14:paraId="02BB5286" w14:textId="77777777" w:rsidR="00057A06" w:rsidRDefault="00885280">
      <w:pPr>
        <w:pStyle w:val="CaptionedFigure"/>
      </w:pPr>
      <w:r>
        <w:rPr>
          <w:noProof/>
        </w:rPr>
        <w:lastRenderedPageBreak/>
        <w:drawing>
          <wp:inline distT="0" distB="0" distL="0" distR="0" wp14:anchorId="5A960073" wp14:editId="479C304A">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3"/>
                    <a:stretch>
                      <a:fillRect/>
                    </a:stretch>
                  </pic:blipFill>
                  <pic:spPr bwMode="auto">
                    <a:xfrm>
                      <a:off x="0" y="0"/>
                      <a:ext cx="2971800" cy="1698171"/>
                    </a:xfrm>
                    <a:prstGeom prst="rect">
                      <a:avLst/>
                    </a:prstGeom>
                    <a:noFill/>
                    <a:ln w="9525">
                      <a:noFill/>
                      <a:headEnd/>
                      <a:tailEnd/>
                    </a:ln>
                  </pic:spPr>
                </pic:pic>
              </a:graphicData>
            </a:graphic>
          </wp:inline>
        </w:drawing>
      </w:r>
    </w:p>
    <w:p w14:paraId="6759814B" w14:textId="77777777" w:rsidR="00057A06" w:rsidRDefault="00885280">
      <w:pPr>
        <w:pStyle w:val="ImageCaption"/>
      </w:pPr>
      <w:bookmarkStart w:id="154" w:name="fig:compobs"/>
      <w:bookmarkEnd w:id="154"/>
      <w:r>
        <w:t>Figure 9.15. Number of raw observations of length and age for the survey and fishery. Note this figure does not represent total data included in the base model, rather the data available for the construction of size-at-age matrices.</w:t>
      </w:r>
    </w:p>
    <w:p w14:paraId="6FC2174D" w14:textId="77777777" w:rsidR="00057A06" w:rsidRDefault="00885280">
      <w:pPr>
        <w:pStyle w:val="CaptionedFigure"/>
      </w:pPr>
      <w:r>
        <w:rPr>
          <w:noProof/>
        </w:rPr>
        <w:drawing>
          <wp:inline distT="0" distB="0" distL="0" distR="0" wp14:anchorId="4DF57208" wp14:editId="5C246D01">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4"/>
                    <a:stretch>
                      <a:fillRect/>
                    </a:stretch>
                  </pic:blipFill>
                  <pic:spPr bwMode="auto">
                    <a:xfrm>
                      <a:off x="0" y="0"/>
                      <a:ext cx="2971800" cy="1981200"/>
                    </a:xfrm>
                    <a:prstGeom prst="rect">
                      <a:avLst/>
                    </a:prstGeom>
                    <a:noFill/>
                    <a:ln w="9525">
                      <a:noFill/>
                      <a:headEnd/>
                      <a:tailEnd/>
                    </a:ln>
                  </pic:spPr>
                </pic:pic>
              </a:graphicData>
            </a:graphic>
          </wp:inline>
        </w:drawing>
      </w:r>
    </w:p>
    <w:p w14:paraId="0404DBE3" w14:textId="77777777" w:rsidR="00057A06" w:rsidRDefault="00885280">
      <w:pPr>
        <w:pStyle w:val="ImageCaption"/>
      </w:pPr>
      <w:bookmarkStart w:id="155" w:name="fig:sizeage"/>
      <w:bookmarkEnd w:id="155"/>
      <w:r>
        <w:t>Figure 9.16. Size-at-age probability matrices for each fleet. The matrix on the right is used for all data in the base model.</w:t>
      </w:r>
    </w:p>
    <w:p w14:paraId="49745121" w14:textId="77777777" w:rsidR="00057A06" w:rsidRDefault="00885280">
      <w:pPr>
        <w:pStyle w:val="CaptionedFigure"/>
      </w:pPr>
      <w:r>
        <w:rPr>
          <w:noProof/>
        </w:rPr>
        <w:drawing>
          <wp:inline distT="0" distB="0" distL="0" distR="0" wp14:anchorId="7C769FDE" wp14:editId="6DE0060D">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5"/>
                    <a:stretch>
                      <a:fillRect/>
                    </a:stretch>
                  </pic:blipFill>
                  <pic:spPr bwMode="auto">
                    <a:xfrm>
                      <a:off x="0" y="0"/>
                      <a:ext cx="2971800" cy="1981200"/>
                    </a:xfrm>
                    <a:prstGeom prst="rect">
                      <a:avLst/>
                    </a:prstGeom>
                    <a:noFill/>
                    <a:ln w="9525">
                      <a:noFill/>
                      <a:headEnd/>
                      <a:tailEnd/>
                    </a:ln>
                  </pic:spPr>
                </pic:pic>
              </a:graphicData>
            </a:graphic>
          </wp:inline>
        </w:drawing>
      </w:r>
    </w:p>
    <w:p w14:paraId="0E594BA3" w14:textId="77777777" w:rsidR="00057A06" w:rsidRDefault="00885280">
      <w:pPr>
        <w:pStyle w:val="ImageCaption"/>
      </w:pPr>
      <w:bookmarkStart w:id="156" w:name="fig:waacompare"/>
      <w:bookmarkEnd w:id="156"/>
      <w:r>
        <w:t>Figure 9.17. Estimated weight-age relationship for two fleets.</w:t>
      </w:r>
    </w:p>
    <w:p w14:paraId="12B76E3B" w14:textId="77777777" w:rsidR="00057A06" w:rsidRDefault="00885280">
      <w:pPr>
        <w:pStyle w:val="CaptionedFigure"/>
      </w:pPr>
      <w:r>
        <w:rPr>
          <w:noProof/>
        </w:rPr>
        <w:lastRenderedPageBreak/>
        <w:drawing>
          <wp:inline distT="0" distB="0" distL="0" distR="0" wp14:anchorId="46550B0C" wp14:editId="47959B9C">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6"/>
                    <a:stretch>
                      <a:fillRect/>
                    </a:stretch>
                  </pic:blipFill>
                  <pic:spPr bwMode="auto">
                    <a:xfrm>
                      <a:off x="0" y="0"/>
                      <a:ext cx="2971800" cy="2971800"/>
                    </a:xfrm>
                    <a:prstGeom prst="rect">
                      <a:avLst/>
                    </a:prstGeom>
                    <a:noFill/>
                    <a:ln w="9525">
                      <a:noFill/>
                      <a:headEnd/>
                      <a:tailEnd/>
                    </a:ln>
                  </pic:spPr>
                </pic:pic>
              </a:graphicData>
            </a:graphic>
          </wp:inline>
        </w:drawing>
      </w:r>
    </w:p>
    <w:p w14:paraId="220C81E3" w14:textId="77777777" w:rsidR="00057A06" w:rsidRDefault="00885280">
      <w:pPr>
        <w:pStyle w:val="ImageCaption"/>
      </w:pPr>
      <w:bookmarkStart w:id="157" w:name="fig:waacie1"/>
      <w:bookmarkEnd w:id="157"/>
      <w:r>
        <w:t>Figure 9.18. Biomass trajectory comparison between the base model, a model using a separate size-at-age matrix for the fishery data from 1980 onwards (‘</w:t>
      </w:r>
      <w:proofErr w:type="spellStart"/>
      <w:r>
        <w:t>separateSAA</w:t>
      </w:r>
      <w:proofErr w:type="spellEnd"/>
      <w:r>
        <w:t>’), and a model using the fishery-derived weight-at-age vector for all population dynamics (‘</w:t>
      </w:r>
      <w:proofErr w:type="spellStart"/>
      <w:r>
        <w:t>newWAA</w:t>
      </w:r>
      <w:proofErr w:type="spellEnd"/>
      <w:r>
        <w:t>’).</w:t>
      </w:r>
    </w:p>
    <w:p w14:paraId="54DF9AA2" w14:textId="77777777" w:rsidR="00057A06" w:rsidRDefault="00885280">
      <w:r>
        <w:br w:type="page"/>
      </w:r>
    </w:p>
    <w:p w14:paraId="213C2965" w14:textId="77777777" w:rsidR="00057A06" w:rsidRDefault="00885280">
      <w:pPr>
        <w:pStyle w:val="Heading2"/>
      </w:pPr>
      <w:bookmarkStart w:id="158" w:name="natural-mortality"/>
      <w:bookmarkEnd w:id="151"/>
      <w:r>
        <w:lastRenderedPageBreak/>
        <w:t>Natural Mortality</w:t>
      </w:r>
    </w:p>
    <w:p w14:paraId="1C0CDACA" w14:textId="77777777" w:rsidR="00057A06" w:rsidRDefault="00885280">
      <w:pPr>
        <w:pStyle w:val="FirstParagraph"/>
      </w:pPr>
      <w:proofErr w:type="spellStart"/>
      <w:r>
        <w:t>Tingley</w:t>
      </w:r>
      <w:proofErr w:type="spellEnd"/>
      <w:r>
        <w:t xml:space="preserve"> TOR 1: </w:t>
      </w:r>
      <w:r>
        <w:rPr>
          <w:i/>
          <w:iCs/>
        </w:rPr>
        <w:t xml:space="preserve">“Exploration of additional information to better define the realistic range of M for Pacific </w:t>
      </w:r>
      <w:proofErr w:type="gramStart"/>
      <w:r>
        <w:rPr>
          <w:i/>
          <w:iCs/>
        </w:rPr>
        <w:t>ocean</w:t>
      </w:r>
      <w:proofErr w:type="gramEnd"/>
      <w:r>
        <w:rPr>
          <w:i/>
          <w:iCs/>
        </w:rPr>
        <w:t xml:space="preserve"> perch is recommended. This should consider data available for Pacific ocean perch and for other long-lived rockfish species.”</w:t>
      </w:r>
    </w:p>
    <w:p w14:paraId="34323BB8" w14:textId="77777777" w:rsidR="00057A06" w:rsidRDefault="00885280">
      <w:pPr>
        <w:pStyle w:val="BodyText"/>
      </w:pPr>
      <w:proofErr w:type="spellStart"/>
      <w:r>
        <w:t>Tingley</w:t>
      </w:r>
      <w:proofErr w:type="spellEnd"/>
      <w:r>
        <w:t xml:space="preserve">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14:paraId="0629CE80" w14:textId="77777777" w:rsidR="00057A06" w:rsidRDefault="00885280">
      <w:pPr>
        <w:pStyle w:val="BodyText"/>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14:paraId="0CE3B103" w14:textId="77777777" w:rsidR="00057A06" w:rsidRDefault="00885280">
      <w:pPr>
        <w:pStyle w:val="Heading3"/>
      </w:pPr>
      <w:bookmarkStart w:id="159" w:name="priors-on-m"/>
      <w:r>
        <w:t>Priors on M</w:t>
      </w:r>
    </w:p>
    <w:p w14:paraId="160A6F86" w14:textId="77777777" w:rsidR="00057A06" w:rsidRDefault="00885280">
      <w:pPr>
        <w:pStyle w:val="FirstParagrap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14:paraId="29651A55" w14:textId="77777777" w:rsidR="00057A06" w:rsidRDefault="00885280">
      <w:pPr>
        <w:pStyle w:val="BodyText"/>
      </w:pPr>
      <w:r>
        <w:t xml:space="preserve">The </w:t>
      </w:r>
      <w:proofErr w:type="spellStart"/>
      <w:r>
        <w:t>FishLife</w:t>
      </w:r>
      <w:proofErr w:type="spellEnd"/>
      <w:r>
        <w:t xml:space="preserve"> R package (Thorson et al., 2023) was recently updated to incorporate morphometric, spawning, </w:t>
      </w:r>
      <w:proofErr w:type="gramStart"/>
      <w:r>
        <w:t>behavioral</w:t>
      </w:r>
      <w:proofErr w:type="gramEnd"/>
      <w:r>
        <w:t>, reproductive and trophic traits from a global database of fish life-history (“</w:t>
      </w:r>
      <w:proofErr w:type="spellStart"/>
      <w:r>
        <w:t>FishBase</w:t>
      </w:r>
      <w:proofErr w:type="spellEnd"/>
      <w:r>
        <w:t xml:space="preserve">”). This tool enables us to develop </w:t>
      </w:r>
      <w:proofErr w:type="gramStart"/>
      <w:r>
        <w:t>an</w:t>
      </w:r>
      <w:proofErr w:type="gramEnd"/>
      <w:r>
        <w:t xml:space="preserve"> </w:t>
      </w:r>
      <m:oMath>
        <m:r>
          <w:rPr>
            <w:rFonts w:ascii="Cambria Math" w:hAnsi="Cambria Math"/>
          </w:rPr>
          <m:t>M</m:t>
        </m:r>
      </m:oMath>
      <w:r>
        <w:t xml:space="preserve"> prior for POP that is informed by similar species and therefore better accounts for uncertainty. The prior suggested by the </w:t>
      </w:r>
      <w:proofErr w:type="spellStart"/>
      <w:r>
        <w:t>FishLife</w:t>
      </w:r>
      <w:proofErr w:type="spellEnd"/>
      <w:r>
        <w:t xml:space="preserve"> R package (version </w:t>
      </w:r>
      <w:r>
        <w:rPr>
          <w:rStyle w:val="VerbatimChar"/>
        </w:rPr>
        <w:t>3.0.0</w:t>
      </w:r>
      <w:r>
        <w:t>) for POP specifically is broader and centered at a higher value (</w:t>
      </w:r>
      <w:r>
        <w:rPr>
          <w:rStyle w:val="VerbatimChar"/>
        </w:rPr>
        <w:t>0.0939</w:t>
      </w:r>
      <w:r>
        <w:t xml:space="preserve">) base model prior (Figure 19). The </w:t>
      </w:r>
      <w:proofErr w:type="spellStart"/>
      <w:r>
        <w:t>FishLife</w:t>
      </w:r>
      <w:proofErr w:type="spellEnd"/>
      <w:r>
        <w:t xml:space="preserv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14:paraId="26B000A1" w14:textId="77777777" w:rsidR="00057A06" w:rsidRDefault="00885280">
      <w:pPr>
        <w:pStyle w:val="BodyText"/>
      </w:pPr>
      <w:r>
        <w:t xml:space="preserve">A sensitivity run for the base model using the POP-specific </w:t>
      </w:r>
      <w:proofErr w:type="spellStart"/>
      <w:r>
        <w:t>FishLife</w:t>
      </w:r>
      <w:proofErr w:type="spellEnd"/>
      <w:r>
        <w:t xml:space="preserv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14:paraId="4914DA7C" w14:textId="77777777" w:rsidR="00057A06" w:rsidRDefault="00885280">
      <w:pPr>
        <w:pStyle w:val="Heading3"/>
      </w:pPr>
      <w:bookmarkStart w:id="160" w:name="likelihood-profiles-on-m"/>
      <w:bookmarkEnd w:id="159"/>
      <w:r>
        <w:t>Likelihood Profiles on M</w:t>
      </w:r>
    </w:p>
    <w:p w14:paraId="400E9127" w14:textId="77777777" w:rsidR="00057A06" w:rsidRDefault="00885280">
      <w:pPr>
        <w:pStyle w:val="FirstParagrap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14:paraId="09E3514C" w14:textId="77777777" w:rsidR="00057A06" w:rsidRDefault="00885280">
      <w:pPr>
        <w:pStyle w:val="BodyText"/>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w:t>
      </w:r>
      <w:proofErr w:type="gramStart"/>
      <w:r>
        <w:t xml:space="preserve">between </w:t>
      </w:r>
      <w:r>
        <w:rPr>
          <w:rStyle w:val="VerbatimChar"/>
        </w:rPr>
        <w:t>0.04</w:t>
      </w:r>
      <w:r>
        <w:t xml:space="preserve"> to </w:t>
      </w:r>
      <w:r>
        <w:rPr>
          <w:rStyle w:val="VerbatimChar"/>
        </w:rPr>
        <w:t>0.08</w:t>
      </w:r>
      <w:proofErr w:type="gramEnd"/>
      <w:r>
        <w:t>.</w:t>
      </w:r>
    </w:p>
    <w:p w14:paraId="70B29910" w14:textId="77777777" w:rsidR="00057A06" w:rsidRDefault="00885280">
      <w:pPr>
        <w:pStyle w:val="BodyText"/>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w:t>
      </w:r>
      <w:proofErr w:type="spellStart"/>
      <w:r>
        <w:t>ealm</w:t>
      </w:r>
      <w:proofErr w:type="spellEnd"/>
      <w:r>
        <w:t xml:space="preserve"> (Figure 22).</w:t>
      </w:r>
    </w:p>
    <w:p w14:paraId="0EA6ED75" w14:textId="77777777" w:rsidR="00057A06" w:rsidRDefault="00885280">
      <w:pPr>
        <w:pStyle w:val="BodyText"/>
      </w:pPr>
      <w:r>
        <w:t xml:space="preserve">These observations indicate that the MLE indicated by the data likelihood and the curvature of that profile is probably a compromise between the data sources (survey abundance and ages, fishery ages, and </w:t>
      </w:r>
      <w:r>
        <w:lastRenderedPageBreak/>
        <w:t xml:space="preserve">maturity 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w:t>
      </w:r>
      <w:proofErr w:type="spellStart"/>
      <w:r>
        <w:t>stimate</w:t>
      </w:r>
      <w:proofErr w:type="spellEnd"/>
      <w:r>
        <w:t xml:space="preserve"> lower than what the fishery lengths would suggest. The influence of the fishery length data is also reduced in the base model due to the inclusion of multiple other data sources and the specification of the narrow prior.</w:t>
      </w:r>
    </w:p>
    <w:p w14:paraId="34F051AF" w14:textId="77777777" w:rsidR="00057A06" w:rsidRDefault="00885280">
      <w:pPr>
        <w:pStyle w:val="Heading3"/>
      </w:pPr>
      <w:bookmarkStart w:id="161" w:name="looking-at-m-in-a-new-modeling-framework"/>
      <w:bookmarkEnd w:id="160"/>
      <w:r>
        <w:t>Looking at M in a New Modeling Framework</w:t>
      </w:r>
    </w:p>
    <w:p w14:paraId="027A788D" w14:textId="77777777" w:rsidR="00057A06" w:rsidRDefault="00885280">
      <w:pPr>
        <w:pStyle w:val="FirstParagraph"/>
      </w:pPr>
      <w:r>
        <w:t xml:space="preserve">The POP model was transitioned to the Stock Synthesis modeling framework </w:t>
      </w:r>
      <w:proofErr w:type="spellStart"/>
      <w:r>
        <w:t>Methot</w:t>
      </w:r>
      <w:proofErr w:type="spellEnd"/>
      <w:r>
        <w:t xml:space="preserve">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14:paraId="2F6F61C3" w14:textId="77777777" w:rsidR="00057A06" w:rsidRDefault="00885280">
      <w:pPr>
        <w:pStyle w:val="BodyText"/>
      </w:pPr>
      <w:r>
        <w:t>Key differences between the 2021 base and SS3 model include:</w:t>
      </w:r>
    </w:p>
    <w:p w14:paraId="5F063395" w14:textId="77777777" w:rsidR="00057A06" w:rsidRDefault="00885280">
      <w:pPr>
        <w:numPr>
          <w:ilvl w:val="0"/>
          <w:numId w:val="20"/>
        </w:numPr>
      </w:pPr>
      <w:r>
        <w:t xml:space="preserve">survey catchability </w:t>
      </w:r>
      <m:oMath>
        <m:r>
          <w:rPr>
            <w:rFonts w:ascii="Cambria Math" w:hAnsi="Cambria Math"/>
          </w:rPr>
          <m:t>q</m:t>
        </m:r>
      </m:oMath>
      <w:r>
        <w:t xml:space="preserve"> is analytical; and</w:t>
      </w:r>
    </w:p>
    <w:p w14:paraId="0BF5BF63" w14:textId="77777777" w:rsidR="00057A06" w:rsidRDefault="00885280">
      <w:pPr>
        <w:numPr>
          <w:ilvl w:val="0"/>
          <w:numId w:val="20"/>
        </w:numPr>
      </w:pPr>
      <w:r>
        <w:t xml:space="preserve">no size-at-age matrix is used (von </w:t>
      </w:r>
      <w:proofErr w:type="spellStart"/>
      <w:r>
        <w:t>Bertalanffy</w:t>
      </w:r>
      <w:proofErr w:type="spellEnd"/>
      <w:r>
        <w:t xml:space="preserve"> parameters are instead estimated, with attendant uncertainty); and</w:t>
      </w:r>
    </w:p>
    <w:p w14:paraId="6DBBEDC9" w14:textId="77777777" w:rsidR="00057A06" w:rsidRDefault="00885280">
      <w:pPr>
        <w:numPr>
          <w:ilvl w:val="0"/>
          <w:numId w:val="20"/>
        </w:numPr>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14:paraId="5D9E3A65" w14:textId="77777777" w:rsidR="00057A06" w:rsidRDefault="00885280">
      <w:pPr>
        <w:numPr>
          <w:ilvl w:val="0"/>
          <w:numId w:val="20"/>
        </w:numPr>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14:paraId="1A3310A2" w14:textId="77777777" w:rsidR="00057A06" w:rsidRDefault="00885280">
      <w:pPr>
        <w:pStyle w:val="FirstParagrap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14:paraId="3411C575" w14:textId="77777777" w:rsidR="00057A06" w:rsidRDefault="00885280">
      <w:pPr>
        <w:pStyle w:val="BodyText"/>
      </w:pPr>
      <w:r>
        <w:t>Several useful findings emerged from this effort:</w:t>
      </w:r>
    </w:p>
    <w:p w14:paraId="28D0F298" w14:textId="77777777" w:rsidR="00057A06" w:rsidRDefault="00885280">
      <w:pPr>
        <w:numPr>
          <w:ilvl w:val="0"/>
          <w:numId w:val="21"/>
        </w:numPr>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w:t>
      </w:r>
      <w:proofErr w:type="spellStart"/>
      <w:r>
        <w:t>ishLife</w:t>
      </w:r>
      <w:proofErr w:type="spellEnd"/>
      <w:r>
        <w:t xml:space="preserv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14:paraId="72F789EE" w14:textId="77777777" w:rsidR="00057A06" w:rsidRDefault="00885280">
      <w:pPr>
        <w:numPr>
          <w:ilvl w:val="0"/>
          <w:numId w:val="21"/>
        </w:numPr>
      </w:pPr>
      <w:r>
        <w:t xml:space="preserve">Biomass trajectories across our six experimental runs illustrate that </w:t>
      </w:r>
      <w:r>
        <w:rPr>
          <w:i/>
          <w:iCs/>
        </w:rPr>
        <w:t>variation in model scale is most readily described by differences in selectivity</w:t>
      </w:r>
      <w:r>
        <w:t xml:space="preserve"> versus the prior or estimate </w:t>
      </w:r>
      <w:proofErr w:type="gramStart"/>
      <w:r>
        <w:t xml:space="preserve">of </w:t>
      </w:r>
      <w:proofErr w:type="gramEnd"/>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14:paraId="1D737210" w14:textId="77777777" w:rsidR="00057A06" w:rsidRDefault="00885280">
      <w:pPr>
        <w:numPr>
          <w:ilvl w:val="0"/>
          <w:numId w:val="21"/>
        </w:numPr>
      </w:pPr>
      <w:r>
        <w:t xml:space="preserve">Recall that using the </w:t>
      </w:r>
      <w:proofErr w:type="spellStart"/>
      <w:r>
        <w:t>FishLife</w:t>
      </w:r>
      <w:proofErr w:type="spellEnd"/>
      <w:r>
        <w:t xml:space="preserv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14:paraId="70EB9A5D" w14:textId="77777777" w:rsidR="00057A06" w:rsidRDefault="00885280">
      <w:pPr>
        <w:numPr>
          <w:ilvl w:val="0"/>
          <w:numId w:val="21"/>
        </w:numPr>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w:t>
      </w:r>
      <w:proofErr w:type="gramStart"/>
      <w:r>
        <w:t xml:space="preserve">of </w:t>
      </w:r>
      <w:proofErr w:type="gramEnd"/>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14:paraId="198DD7BA" w14:textId="77777777" w:rsidR="00057A06" w:rsidRDefault="00885280">
      <w:pPr>
        <w:pStyle w:val="Heading3"/>
      </w:pPr>
      <w:bookmarkStart w:id="162" w:name="conclusions-regarding-m"/>
      <w:bookmarkEnd w:id="161"/>
      <w:r>
        <w:t>Conclusions regarding M</w:t>
      </w:r>
    </w:p>
    <w:p w14:paraId="7199AA72" w14:textId="77777777" w:rsidR="00057A06" w:rsidRDefault="00885280">
      <w:pPr>
        <w:pStyle w:val="FirstParagrap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w:t>
      </w:r>
      <w:proofErr w:type="spellStart"/>
      <w:r>
        <w:t>ase</w:t>
      </w:r>
      <w:proofErr w:type="spellEnd"/>
      <w:r>
        <w:t xml:space="preserve"> model’s estimate for </w:t>
      </w:r>
      <m:oMath>
        <m:r>
          <w:rPr>
            <w:rFonts w:ascii="Cambria Math" w:hAnsi="Cambria Math"/>
          </w:rPr>
          <m:t>M</m:t>
        </m:r>
      </m:oMath>
      <w:r>
        <w:t xml:space="preserve"> would be higher. This estimate represents a compromise between the survey index, survey age, and fishery age data, which all suggest low values </w:t>
      </w:r>
      <w:proofErr w:type="gramStart"/>
      <w:r>
        <w:t xml:space="preserve">for </w:t>
      </w:r>
      <w:proofErr w:type="gramEnd"/>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14:paraId="2F2CDA3D" w14:textId="77777777" w:rsidR="00057A06" w:rsidRDefault="00885280">
      <w:pPr>
        <w:pStyle w:val="BodyText"/>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w:t>
      </w:r>
      <w:proofErr w:type="spellStart"/>
      <w:r>
        <w:t>ble</w:t>
      </w:r>
      <w:proofErr w:type="spellEnd"/>
      <w:r>
        <w:t xml:space="preserv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14:paraId="66BD35B1" w14:textId="77777777" w:rsidR="00057A06" w:rsidRDefault="00885280">
      <w:pPr>
        <w:pStyle w:val="BodyText"/>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w:t>
      </w:r>
      <w:proofErr w:type="spellStart"/>
      <w:r>
        <w:t>ly</w:t>
      </w:r>
      <w:proofErr w:type="spellEnd"/>
      <w:r>
        <w:t xml:space="preserve">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14:paraId="03C1B7D9" w14:textId="77777777" w:rsidR="00057A06" w:rsidRDefault="00885280">
      <w:pPr>
        <w:pStyle w:val="BodyText"/>
      </w:pPr>
      <w:r>
        <w:rPr>
          <w:i/>
          <w:iCs/>
        </w:rPr>
        <w:t xml:space="preserve">We do not recommend transitioning to the </w:t>
      </w:r>
      <w:proofErr w:type="spellStart"/>
      <w:r>
        <w:rPr>
          <w:i/>
          <w:iCs/>
        </w:rPr>
        <w:t>FishLife</w:t>
      </w:r>
      <w:proofErr w:type="spellEnd"/>
      <w:r>
        <w:rPr>
          <w:i/>
          <w:iCs/>
        </w:rPr>
        <w:t xml:space="preserve"> prior within the current model framework</w:t>
      </w:r>
      <w:r>
        <w:t xml:space="preserve">. We suggest that the change in the prior for </w:t>
      </w:r>
      <m:oMath>
        <m:r>
          <w:rPr>
            <w:rFonts w:ascii="Cambria Math" w:hAnsi="Cambria Math"/>
          </w:rPr>
          <m:t>M</m:t>
        </m:r>
      </m:oMath>
      <w:r>
        <w:t xml:space="preserve"> should not be made without concurr</w:t>
      </w:r>
      <w:proofErr w:type="spellStart"/>
      <w:r>
        <w:t>ently</w:t>
      </w:r>
      <w:proofErr w:type="spellEnd"/>
      <w:r>
        <w:t xml:space="preserve">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14:paraId="39B6AC91" w14:textId="77777777" w:rsidR="00057A06" w:rsidRDefault="00885280">
      <w:pPr>
        <w:pStyle w:val="BodyText"/>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 xml:space="preserve">The use of the </w:t>
      </w:r>
      <w:proofErr w:type="spellStart"/>
      <w:r>
        <w:rPr>
          <w:i/>
          <w:iCs/>
        </w:rPr>
        <w:t>FishLife</w:t>
      </w:r>
      <w:proofErr w:type="spellEnd"/>
      <w:r>
        <w:rPr>
          <w:i/>
          <w:iCs/>
        </w:rPr>
        <w:t xml:space="preserve"> prior (or a hybrid of the Hamel and </w:t>
      </w:r>
      <w:proofErr w:type="spellStart"/>
      <w:r>
        <w:rPr>
          <w:i/>
          <w:iCs/>
        </w:rPr>
        <w:t>FishLife</w:t>
      </w:r>
      <w:proofErr w:type="spellEnd"/>
      <w:r>
        <w:rPr>
          <w:i/>
          <w:iCs/>
        </w:rPr>
        <w:t xml:space="preserve"> approaches) is likely appropriate, and not unduly influential, within the SS3 framework</w:t>
      </w:r>
      <w:r>
        <w:t>.</w:t>
      </w:r>
    </w:p>
    <w:p w14:paraId="3006FB03" w14:textId="77777777" w:rsidR="00057A06" w:rsidRDefault="00885280">
      <w:r>
        <w:br w:type="page"/>
      </w:r>
    </w:p>
    <w:p w14:paraId="16D86EBF" w14:textId="77777777" w:rsidR="00057A06" w:rsidRDefault="00885280">
      <w:pPr>
        <w:pStyle w:val="CaptionedFigure"/>
      </w:pPr>
      <w:r>
        <w:rPr>
          <w:noProof/>
        </w:rPr>
        <w:lastRenderedPageBreak/>
        <w:drawing>
          <wp:inline distT="0" distB="0" distL="0" distR="0" wp14:anchorId="517F77C1" wp14:editId="2221F6EA">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7"/>
                    <a:stretch>
                      <a:fillRect/>
                    </a:stretch>
                  </pic:blipFill>
                  <pic:spPr bwMode="auto">
                    <a:xfrm>
                      <a:off x="0" y="0"/>
                      <a:ext cx="5943600" cy="2971800"/>
                    </a:xfrm>
                    <a:prstGeom prst="rect">
                      <a:avLst/>
                    </a:prstGeom>
                    <a:noFill/>
                    <a:ln w="9525">
                      <a:noFill/>
                      <a:headEnd/>
                      <a:tailEnd/>
                    </a:ln>
                  </pic:spPr>
                </pic:pic>
              </a:graphicData>
            </a:graphic>
          </wp:inline>
        </w:drawing>
      </w:r>
    </w:p>
    <w:p w14:paraId="081D41E6" w14:textId="77777777" w:rsidR="00057A06" w:rsidRDefault="00885280">
      <w:pPr>
        <w:pStyle w:val="ImageCaption"/>
      </w:pPr>
      <w:bookmarkStart w:id="163" w:name="fig:mposterior"/>
      <w:bookmarkEnd w:id="163"/>
      <w:r>
        <w:t xml:space="preserve">Figure 9.19. Left: Comparison of M priors (thick lines) and maximum likelihood estimates (thin vertical lines) between the base model (black), and the base model using a prior from the </w:t>
      </w:r>
      <w:proofErr w:type="spellStart"/>
      <w:r>
        <w:t>FishLife</w:t>
      </w:r>
      <w:proofErr w:type="spellEnd"/>
      <w:r>
        <w:t xml:space="preserve"> package (blue). Right: M priors from the </w:t>
      </w:r>
      <w:proofErr w:type="spellStart"/>
      <w:r>
        <w:t>FishLife</w:t>
      </w:r>
      <w:proofErr w:type="spellEnd"/>
      <w:r>
        <w:t xml:space="preserve"> package for POP and related taxa.</w:t>
      </w:r>
    </w:p>
    <w:p w14:paraId="6575C3FB" w14:textId="77777777" w:rsidR="00057A06" w:rsidRDefault="00885280">
      <w:pPr>
        <w:pStyle w:val="CaptionedFigure"/>
      </w:pPr>
      <w:r>
        <w:rPr>
          <w:noProof/>
        </w:rPr>
        <w:drawing>
          <wp:inline distT="0" distB="0" distL="0" distR="0" wp14:anchorId="0C0A33A5" wp14:editId="7E6C0319">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8"/>
                    <a:stretch>
                      <a:fillRect/>
                    </a:stretch>
                  </pic:blipFill>
                  <pic:spPr bwMode="auto">
                    <a:xfrm>
                      <a:off x="0" y="0"/>
                      <a:ext cx="2971800" cy="2971800"/>
                    </a:xfrm>
                    <a:prstGeom prst="rect">
                      <a:avLst/>
                    </a:prstGeom>
                    <a:noFill/>
                    <a:ln w="9525">
                      <a:noFill/>
                      <a:headEnd/>
                      <a:tailEnd/>
                    </a:ln>
                  </pic:spPr>
                </pic:pic>
              </a:graphicData>
            </a:graphic>
          </wp:inline>
        </w:drawing>
      </w:r>
    </w:p>
    <w:p w14:paraId="71EC738F" w14:textId="77777777" w:rsidR="00057A06" w:rsidRDefault="00885280">
      <w:pPr>
        <w:pStyle w:val="ImageCaption"/>
      </w:pPr>
      <w:bookmarkStart w:id="164" w:name="fig:newmbiomass"/>
      <w:bookmarkEnd w:id="164"/>
      <w:r>
        <w:t xml:space="preserve">Figure 9.20. Comparison of biomass trajectories between the base model and a model using the </w:t>
      </w:r>
      <w:proofErr w:type="spellStart"/>
      <w:r>
        <w:t>FishLife</w:t>
      </w:r>
      <w:proofErr w:type="spellEnd"/>
      <w:r>
        <w:t xml:space="preserve"> prior for natural mortality.</w:t>
      </w:r>
    </w:p>
    <w:p w14:paraId="171A2D10" w14:textId="77777777" w:rsidR="00057A06" w:rsidRDefault="00885280">
      <w:pPr>
        <w:pStyle w:val="CaptionedFigure"/>
      </w:pPr>
      <w:r>
        <w:rPr>
          <w:noProof/>
        </w:rPr>
        <w:lastRenderedPageBreak/>
        <w:drawing>
          <wp:inline distT="0" distB="0" distL="0" distR="0" wp14:anchorId="10BFE533" wp14:editId="2CC8869B">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14:paraId="623F78E1" w14:textId="77777777" w:rsidR="00057A06" w:rsidRDefault="00885280">
      <w:pPr>
        <w:pStyle w:val="ImageCaption"/>
      </w:pPr>
      <w:bookmarkStart w:id="165" w:name="fig:newmsurvfits"/>
      <w:bookmarkEnd w:id="165"/>
      <w:r>
        <w:t xml:space="preserve">Figure 9.21. Comparison of survey fits between the base model and a model using the </w:t>
      </w:r>
      <w:proofErr w:type="spellStart"/>
      <w:r>
        <w:t>FishLife</w:t>
      </w:r>
      <w:proofErr w:type="spellEnd"/>
      <w:r>
        <w:t xml:space="preserve"> prior for natural mortality.</w:t>
      </w:r>
    </w:p>
    <w:p w14:paraId="380D472D" w14:textId="77777777" w:rsidR="00057A06" w:rsidRDefault="00885280">
      <w:pPr>
        <w:pStyle w:val="CaptionedFigure"/>
      </w:pPr>
      <w:r>
        <w:rPr>
          <w:noProof/>
        </w:rPr>
        <w:drawing>
          <wp:inline distT="0" distB="0" distL="0" distR="0" wp14:anchorId="23E0C12D" wp14:editId="005F9F29">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40"/>
                    <a:stretch>
                      <a:fillRect/>
                    </a:stretch>
                  </pic:blipFill>
                  <pic:spPr bwMode="auto">
                    <a:xfrm>
                      <a:off x="0" y="0"/>
                      <a:ext cx="5497394" cy="3664929"/>
                    </a:xfrm>
                    <a:prstGeom prst="rect">
                      <a:avLst/>
                    </a:prstGeom>
                    <a:noFill/>
                    <a:ln w="9525">
                      <a:noFill/>
                      <a:headEnd/>
                      <a:tailEnd/>
                    </a:ln>
                  </pic:spPr>
                </pic:pic>
              </a:graphicData>
            </a:graphic>
          </wp:inline>
        </w:drawing>
      </w:r>
    </w:p>
    <w:p w14:paraId="7070515A" w14:textId="77777777" w:rsidR="00057A06" w:rsidRDefault="00885280">
      <w:pPr>
        <w:pStyle w:val="ImageCaption"/>
      </w:pPr>
      <w:bookmarkStart w:id="166" w:name="fig:mprofilebase"/>
      <w:bookmarkEnd w:id="166"/>
      <w:r>
        <w:t>Figure 9.22. Likelihood profile on M using the base model.</w:t>
      </w:r>
    </w:p>
    <w:p w14:paraId="1FEDD8E4" w14:textId="77777777" w:rsidR="00057A06" w:rsidRDefault="00885280">
      <w:r>
        <w:br w:type="page"/>
      </w:r>
    </w:p>
    <w:p w14:paraId="02A66B96" w14:textId="77777777" w:rsidR="00057A06" w:rsidRDefault="00885280">
      <w:pPr>
        <w:pStyle w:val="CaptionedFigure"/>
      </w:pPr>
      <w:r>
        <w:rPr>
          <w:noProof/>
        </w:rPr>
        <w:lastRenderedPageBreak/>
        <w:drawing>
          <wp:inline distT="0" distB="0" distL="0" distR="0" wp14:anchorId="6F69AA21" wp14:editId="43B0A3B5">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41"/>
                    <a:stretch>
                      <a:fillRect/>
                    </a:stretch>
                  </pic:blipFill>
                  <pic:spPr bwMode="auto">
                    <a:xfrm>
                      <a:off x="0" y="0"/>
                      <a:ext cx="5943600" cy="3100420"/>
                    </a:xfrm>
                    <a:prstGeom prst="rect">
                      <a:avLst/>
                    </a:prstGeom>
                    <a:noFill/>
                    <a:ln w="9525">
                      <a:noFill/>
                      <a:headEnd/>
                      <a:tailEnd/>
                    </a:ln>
                  </pic:spPr>
                </pic:pic>
              </a:graphicData>
            </a:graphic>
          </wp:inline>
        </w:drawing>
      </w:r>
    </w:p>
    <w:p w14:paraId="457A1B47" w14:textId="77777777" w:rsidR="00057A06" w:rsidRDefault="00885280">
      <w:pPr>
        <w:pStyle w:val="ImageCaption"/>
      </w:pPr>
      <w:bookmarkStart w:id="167" w:name="fig:mestimatess"/>
      <w:bookmarkEnd w:id="167"/>
      <w:r>
        <w:t xml:space="preserve">Figure 9.23. Prior (black line) and posterior (blue line) estimates of M using (A-C) the new </w:t>
      </w:r>
      <w:proofErr w:type="spellStart"/>
      <w:r>
        <w:t>FishLife</w:t>
      </w:r>
      <w:proofErr w:type="spellEnd"/>
      <w:r>
        <w:t xml:space="preserve"> prior or D) the original Hamel (2015) prior. Fishery selectivity is forced to be logistic in A, B and D. Tuned compositional data weights using the Francis method have been applied in B.</w:t>
      </w:r>
    </w:p>
    <w:p w14:paraId="78755F10" w14:textId="77777777" w:rsidR="00057A06" w:rsidRDefault="00885280">
      <w:pPr>
        <w:pStyle w:val="CaptionedFigure"/>
      </w:pPr>
      <w:r>
        <w:rPr>
          <w:noProof/>
        </w:rPr>
        <w:drawing>
          <wp:inline distT="0" distB="0" distL="0" distR="0" wp14:anchorId="6A853862" wp14:editId="13D0FB72">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2"/>
                    <a:stretch>
                      <a:fillRect/>
                    </a:stretch>
                  </pic:blipFill>
                  <pic:spPr bwMode="auto">
                    <a:xfrm>
                      <a:off x="0" y="0"/>
                      <a:ext cx="2971800" cy="2971800"/>
                    </a:xfrm>
                    <a:prstGeom prst="rect">
                      <a:avLst/>
                    </a:prstGeom>
                    <a:noFill/>
                    <a:ln w="9525">
                      <a:noFill/>
                      <a:headEnd/>
                      <a:tailEnd/>
                    </a:ln>
                  </pic:spPr>
                </pic:pic>
              </a:graphicData>
            </a:graphic>
          </wp:inline>
        </w:drawing>
      </w:r>
    </w:p>
    <w:p w14:paraId="49CCEBB6" w14:textId="77777777" w:rsidR="00057A06" w:rsidRDefault="00885280">
      <w:pPr>
        <w:pStyle w:val="ImageCaption"/>
      </w:pPr>
      <w:bookmarkStart w:id="168" w:name="fig:ssmcompare"/>
      <w:bookmarkEnd w:id="168"/>
      <w:r>
        <w:t>Figure 9.24. Comparison of SSB trajectories for alternative SS3 configurations implemented for natural mortality explorations. The red line is the 2021 POP Assessment.</w:t>
      </w:r>
    </w:p>
    <w:p w14:paraId="557B8B8B" w14:textId="77777777" w:rsidR="00057A06" w:rsidRDefault="00885280">
      <w:pPr>
        <w:pStyle w:val="CaptionedFigure"/>
      </w:pPr>
      <w:r>
        <w:rPr>
          <w:noProof/>
        </w:rPr>
        <w:lastRenderedPageBreak/>
        <w:drawing>
          <wp:inline distT="0" distB="0" distL="0" distR="0" wp14:anchorId="534AF0D8" wp14:editId="7D0683A7">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14:paraId="7FA538F2" w14:textId="77777777" w:rsidR="00057A06" w:rsidRDefault="00885280">
      <w:pPr>
        <w:pStyle w:val="ImageCaption"/>
      </w:pPr>
      <w:bookmarkStart w:id="169" w:name="fig:ptsurv"/>
      <w:bookmarkEnd w:id="169"/>
      <w:r>
        <w:t>Figure 9.25. Comparison of survey fits for alternative SS3 configurations implemented for natural mortality explorations. The red line is the 2021 POP Assessment.</w:t>
      </w:r>
    </w:p>
    <w:p w14:paraId="008699DF" w14:textId="77777777" w:rsidR="00057A06" w:rsidRDefault="00885280">
      <w:pPr>
        <w:pStyle w:val="CaptionedFigure"/>
      </w:pPr>
      <w:r>
        <w:rPr>
          <w:noProof/>
        </w:rPr>
        <w:drawing>
          <wp:inline distT="0" distB="0" distL="0" distR="0" wp14:anchorId="7DF5A12A" wp14:editId="5334C011">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4"/>
                    <a:stretch>
                      <a:fillRect/>
                    </a:stretch>
                  </pic:blipFill>
                  <pic:spPr bwMode="auto">
                    <a:xfrm>
                      <a:off x="0" y="0"/>
                      <a:ext cx="2971800" cy="2286000"/>
                    </a:xfrm>
                    <a:prstGeom prst="rect">
                      <a:avLst/>
                    </a:prstGeom>
                    <a:noFill/>
                    <a:ln w="9525">
                      <a:noFill/>
                      <a:headEnd/>
                      <a:tailEnd/>
                    </a:ln>
                  </pic:spPr>
                </pic:pic>
              </a:graphicData>
            </a:graphic>
          </wp:inline>
        </w:drawing>
      </w:r>
    </w:p>
    <w:p w14:paraId="46C9C086" w14:textId="77777777" w:rsidR="00057A06" w:rsidRDefault="00885280">
      <w:pPr>
        <w:pStyle w:val="ImageCaption"/>
      </w:pPr>
      <w:bookmarkStart w:id="170" w:name="fig:mprofiless"/>
      <w:bookmarkEnd w:id="170"/>
      <w:r>
        <w:t>Figure 9.26. Likelihood profile on M using the SS3 Model. Values below the horizontal dashed line are statistically indistinguishable.</w:t>
      </w:r>
    </w:p>
    <w:p w14:paraId="44EBBD95" w14:textId="77777777" w:rsidR="00057A06" w:rsidRDefault="00885280">
      <w:r>
        <w:br w:type="page"/>
      </w:r>
    </w:p>
    <w:p w14:paraId="22D4C776" w14:textId="77777777" w:rsidR="00057A06" w:rsidRDefault="00885280">
      <w:pPr>
        <w:pStyle w:val="Heading2"/>
      </w:pPr>
      <w:bookmarkStart w:id="171" w:name="priors-penalties-on-f-sigma_r"/>
      <w:bookmarkEnd w:id="158"/>
      <w:bookmarkEnd w:id="162"/>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14:paraId="57F4B489" w14:textId="77777777" w:rsidR="00057A06" w:rsidRDefault="00885280">
      <w:pPr>
        <w:pStyle w:val="FirstParagraph"/>
      </w:pPr>
      <w:proofErr w:type="spellStart"/>
      <w:r>
        <w:t>Cadigan</w:t>
      </w:r>
      <w:proofErr w:type="spellEnd"/>
      <w:r>
        <w:t xml:space="preserve">: </w:t>
      </w:r>
      <w:r>
        <w:rPr>
          <w:i/>
          <w:iCs/>
        </w:rPr>
        <w:t xml:space="preserve">“Consider removing priors for </w:t>
      </w:r>
      <m:oMath>
        <m:r>
          <w:rPr>
            <w:rFonts w:ascii="Cambria Math" w:hAnsi="Cambria Math"/>
          </w:rPr>
          <m:t>F</m:t>
        </m:r>
      </m:oMath>
      <w:r>
        <w:rPr>
          <w:i/>
          <w:iCs/>
        </w:rPr>
        <w:t xml:space="preserve"> Regularity </w:t>
      </w:r>
      <w:proofErr w:type="gramStart"/>
      <w:r>
        <w:rPr>
          <w:i/>
          <w:iCs/>
        </w:rPr>
        <w:t xml:space="preserve">and </w:t>
      </w:r>
      <w:proofErr w:type="gramEnd"/>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14:paraId="61BECE39" w14:textId="77777777"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w:t>
      </w:r>
      <w:proofErr w:type="gramStart"/>
      <w:r>
        <w:t>is</w:t>
      </w:r>
      <w:proofErr w:type="gramEnd"/>
      <w:r>
        <w:t xml:space="preserve">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w:t>
      </w:r>
      <w:proofErr w:type="gramStart"/>
      <w:r>
        <w:t xml:space="preserve">for </w:t>
      </w:r>
      <w:proofErr w:type="gramEnd"/>
      <m:oMath>
        <m:r>
          <w:rPr>
            <w:rFonts w:ascii="Cambria Math" w:hAnsi="Cambria Math"/>
          </w:rPr>
          <m:t>F</m:t>
        </m:r>
      </m:oMath>
      <w:r>
        <w:t>, so comparisons can be made among model frameworks for further information.</w:t>
      </w:r>
    </w:p>
    <w:p w14:paraId="6FFA5478" w14:textId="77777777"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14:paraId="718771C8" w14:textId="77777777"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14:paraId="7424FEF6" w14:textId="77777777" w:rsidR="00057A06" w:rsidRDefault="00885280">
      <w:pPr>
        <w:pStyle w:val="CaptionedFigure"/>
      </w:pPr>
      <w:r>
        <w:rPr>
          <w:noProof/>
        </w:rPr>
        <w:drawing>
          <wp:inline distT="0" distB="0" distL="0" distR="0" wp14:anchorId="29B9371A" wp14:editId="41839BA4">
            <wp:extent cx="1783080" cy="1783080"/>
            <wp:effectExtent l="0" t="0" r="0" b="0"/>
            <wp:docPr id="226" name="Picture" descr="Figure 9.27. Comparison of biomass trajectories between the base model and a model with the prior on sigma-R disabled."/>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5"/>
                    <a:stretch>
                      <a:fillRect/>
                    </a:stretch>
                  </pic:blipFill>
                  <pic:spPr bwMode="auto">
                    <a:xfrm>
                      <a:off x="0" y="0"/>
                      <a:ext cx="1783080" cy="1783080"/>
                    </a:xfrm>
                    <a:prstGeom prst="rect">
                      <a:avLst/>
                    </a:prstGeom>
                    <a:noFill/>
                    <a:ln w="9525">
                      <a:noFill/>
                      <a:headEnd/>
                      <a:tailEnd/>
                    </a:ln>
                  </pic:spPr>
                </pic:pic>
              </a:graphicData>
            </a:graphic>
          </wp:inline>
        </w:drawing>
      </w:r>
    </w:p>
    <w:p w14:paraId="4A562691" w14:textId="77777777" w:rsidR="00057A06" w:rsidRDefault="00885280">
      <w:pPr>
        <w:pStyle w:val="ImageCaption"/>
      </w:pPr>
      <w:bookmarkStart w:id="172" w:name="fig:biomasssigr"/>
      <w:bookmarkEnd w:id="172"/>
      <w:r>
        <w:t>Figure 9.27. Comparison of biomass trajectories between the base model and a model with the prior on sigma-R disabled.</w:t>
      </w:r>
    </w:p>
    <w:p w14:paraId="6612649C" w14:textId="77777777" w:rsidR="00057A06" w:rsidRDefault="00885280">
      <w:pPr>
        <w:pStyle w:val="CaptionedFigure"/>
      </w:pPr>
      <w:r>
        <w:rPr>
          <w:noProof/>
        </w:rPr>
        <w:drawing>
          <wp:inline distT="0" distB="0" distL="0" distR="0" wp14:anchorId="70F6A915" wp14:editId="41C187E9">
            <wp:extent cx="1783080" cy="1783080"/>
            <wp:effectExtent l="0" t="0" r="0" b="0"/>
            <wp:docPr id="230" name="Picture" descr="Figure 9.28. Comparison of biomass trajectories between the base model and a model with the regularization penalty on F disabled."/>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6"/>
                    <a:stretch>
                      <a:fillRect/>
                    </a:stretch>
                  </pic:blipFill>
                  <pic:spPr bwMode="auto">
                    <a:xfrm>
                      <a:off x="0" y="0"/>
                      <a:ext cx="1783080" cy="1783080"/>
                    </a:xfrm>
                    <a:prstGeom prst="rect">
                      <a:avLst/>
                    </a:prstGeom>
                    <a:noFill/>
                    <a:ln w="9525">
                      <a:noFill/>
                      <a:headEnd/>
                      <a:tailEnd/>
                    </a:ln>
                  </pic:spPr>
                </pic:pic>
              </a:graphicData>
            </a:graphic>
          </wp:inline>
        </w:drawing>
      </w:r>
    </w:p>
    <w:p w14:paraId="6AAAB000" w14:textId="77777777" w:rsidR="00057A06" w:rsidRDefault="00885280">
      <w:pPr>
        <w:pStyle w:val="ImageCaption"/>
      </w:pPr>
      <w:bookmarkStart w:id="173" w:name="fig:biomassf"/>
      <w:bookmarkEnd w:id="173"/>
      <w:r>
        <w:t>Figure 9.28. Comparison of biomass trajectories between the base model and a model with the regularization penalty on F disabled.</w:t>
      </w:r>
    </w:p>
    <w:p w14:paraId="312EEF74" w14:textId="77777777" w:rsidR="00057A06" w:rsidRDefault="00885280">
      <w:pPr>
        <w:pStyle w:val="CaptionedFigure"/>
      </w:pPr>
      <w:r>
        <w:rPr>
          <w:noProof/>
        </w:rPr>
        <w:lastRenderedPageBreak/>
        <w:drawing>
          <wp:inline distT="0" distB="0" distL="0" distR="0" wp14:anchorId="3887C418" wp14:editId="4B7AAD60">
            <wp:extent cx="1783080" cy="1783080"/>
            <wp:effectExtent l="0" t="0" r="0" b="0"/>
            <wp:docPr id="234" name="Picture" descr="Figure 9.29. Comparison of F trajectories between the base model and a model with the regularization penalty on F disabled, and the SS3 model."/>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7"/>
                    <a:stretch>
                      <a:fillRect/>
                    </a:stretch>
                  </pic:blipFill>
                  <pic:spPr bwMode="auto">
                    <a:xfrm>
                      <a:off x="0" y="0"/>
                      <a:ext cx="1783080" cy="1783080"/>
                    </a:xfrm>
                    <a:prstGeom prst="rect">
                      <a:avLst/>
                    </a:prstGeom>
                    <a:noFill/>
                    <a:ln w="9525">
                      <a:noFill/>
                      <a:headEnd/>
                      <a:tailEnd/>
                    </a:ln>
                  </pic:spPr>
                </pic:pic>
              </a:graphicData>
            </a:graphic>
          </wp:inline>
        </w:drawing>
      </w:r>
    </w:p>
    <w:p w14:paraId="70A50DDA" w14:textId="77777777" w:rsidR="00057A06" w:rsidRDefault="00885280">
      <w:pPr>
        <w:pStyle w:val="ImageCaption"/>
      </w:pPr>
      <w:bookmarkStart w:id="174" w:name="fig:ftraj"/>
      <w:bookmarkEnd w:id="174"/>
      <w:r>
        <w:t>Figure 9.29. Comparison of F trajectories between the base model and a model with the regularization penalty on F disabled, and the SS3 model.</w:t>
      </w:r>
    </w:p>
    <w:p w14:paraId="071166CD" w14:textId="77777777" w:rsidR="00057A06" w:rsidRDefault="00885280">
      <w:pPr>
        <w:pStyle w:val="Heading2"/>
      </w:pPr>
      <w:bookmarkStart w:id="175" w:name="references-1"/>
      <w:bookmarkEnd w:id="171"/>
      <w:r>
        <w:t>References</w:t>
      </w:r>
    </w:p>
    <w:p w14:paraId="41A16AAA" w14:textId="77777777" w:rsidR="00057A06" w:rsidRDefault="00885280">
      <w:pPr>
        <w:pStyle w:val="FirstParagraph"/>
      </w:pPr>
      <w:proofErr w:type="spellStart"/>
      <w:r>
        <w:t>Methot</w:t>
      </w:r>
      <w:proofErr w:type="spellEnd"/>
      <w:r>
        <w:t xml:space="preserve">, R.D., Wetzel, C.R., 2013. Stock synthesis: A biological and statistical framework for fish stock assessment and fishery management. Fisheries Research 142, 86–99. </w:t>
      </w:r>
      <w:hyperlink r:id="rId48">
        <w:r>
          <w:rPr>
            <w:rStyle w:val="Hyperlink"/>
          </w:rPr>
          <w:t>https://doi.org/10.1016/j.fishres.2012.10.012</w:t>
        </w:r>
      </w:hyperlink>
    </w:p>
    <w:p w14:paraId="6885CB54" w14:textId="77777777" w:rsidR="00057A06" w:rsidRDefault="00885280">
      <w:pPr>
        <w:pStyle w:val="BodyText"/>
      </w:pPr>
      <w:r>
        <w:t xml:space="preserve">Thorson, J.T., </w:t>
      </w:r>
      <w:proofErr w:type="spellStart"/>
      <w:r>
        <w:t>Maureaud</w:t>
      </w:r>
      <w:proofErr w:type="spellEnd"/>
      <w:r>
        <w:t xml:space="preserve">, A.A., </w:t>
      </w:r>
      <w:proofErr w:type="spellStart"/>
      <w:r>
        <w:t>Frelat</w:t>
      </w:r>
      <w:proofErr w:type="spellEnd"/>
      <w:r>
        <w:t xml:space="preserve">, R., </w:t>
      </w:r>
      <w:proofErr w:type="spellStart"/>
      <w:r>
        <w:t>Mérigot</w:t>
      </w:r>
      <w:proofErr w:type="spellEnd"/>
      <w:r>
        <w:t xml:space="preserve">, B., </w:t>
      </w:r>
      <w:proofErr w:type="spellStart"/>
      <w:r>
        <w:t>Bigman</w:t>
      </w:r>
      <w:proofErr w:type="spellEnd"/>
      <w:r>
        <w:t xml:space="preserve">, J.S., Friedman, S.T., </w:t>
      </w:r>
      <w:proofErr w:type="spellStart"/>
      <w:r>
        <w:t>Palomares</w:t>
      </w:r>
      <w:proofErr w:type="spellEnd"/>
      <w:r>
        <w:t xml:space="preserve">, M.L.D., Pinsky, M.L., Price, S.A., Wainwright, P., 2023. Identifying direct and indirect associations among traits by merging phylogenetic comparative methods and structural equation models. Methods Ecol. </w:t>
      </w:r>
      <w:proofErr w:type="spellStart"/>
      <w:r>
        <w:t>Evol</w:t>
      </w:r>
      <w:proofErr w:type="spellEnd"/>
      <w:r>
        <w:t xml:space="preserve">. </w:t>
      </w:r>
      <w:proofErr w:type="gramStart"/>
      <w:r>
        <w:t>n/a</w:t>
      </w:r>
      <w:proofErr w:type="gramEnd"/>
      <w:r>
        <w:t xml:space="preserve">. </w:t>
      </w:r>
      <w:hyperlink r:id="rId49">
        <w:r>
          <w:rPr>
            <w:rStyle w:val="Hyperlink"/>
          </w:rPr>
          <w:t>https://doi.org/10.1111/2041-210X.14076</w:t>
        </w:r>
      </w:hyperlink>
    </w:p>
    <w:p w14:paraId="6FD651F8" w14:textId="77777777" w:rsidR="00057A06" w:rsidRDefault="00885280">
      <w:r>
        <w:br w:type="page"/>
      </w:r>
    </w:p>
    <w:p w14:paraId="0C138BFC" w14:textId="77777777" w:rsidR="00057A06" w:rsidRDefault="00885280">
      <w:pPr>
        <w:pStyle w:val="Heading1"/>
      </w:pPr>
      <w:bookmarkStart w:id="176" w:name="appxeqs"/>
      <w:bookmarkEnd w:id="141"/>
      <w:bookmarkEnd w:id="175"/>
      <w:r>
        <w:lastRenderedPageBreak/>
        <w:t>Appendix: Model Equations</w:t>
      </w:r>
    </w:p>
    <w:p w14:paraId="64EE03CF" w14:textId="77777777" w:rsidR="00057A06" w:rsidRDefault="00885280">
      <w:pPr>
        <w:pStyle w:val="Heading2"/>
      </w:pPr>
      <w:bookmarkStart w:id="177" w:name="population-dynamics"/>
      <w:r>
        <w:t>Population Dynamics</w:t>
      </w:r>
    </w:p>
    <w:tbl>
      <w:tblPr>
        <w:tblStyle w:val="Table"/>
        <w:tblW w:w="4980" w:type="pct"/>
        <w:tblLook w:val="0020" w:firstRow="1" w:lastRow="0" w:firstColumn="0" w:lastColumn="0" w:noHBand="0" w:noVBand="0"/>
      </w:tblPr>
      <w:tblGrid>
        <w:gridCol w:w="3268"/>
        <w:gridCol w:w="2731"/>
        <w:gridCol w:w="3324"/>
      </w:tblGrid>
      <w:tr w:rsidR="00057A06" w14:paraId="5BF15F7D" w14:textId="77777777">
        <w:trPr>
          <w:tblHeader/>
        </w:trPr>
        <w:tc>
          <w:tcPr>
            <w:tcW w:w="0" w:type="auto"/>
          </w:tcPr>
          <w:p w14:paraId="1A14FE0F" w14:textId="77777777" w:rsidR="00057A06" w:rsidRDefault="00885280">
            <w:pPr>
              <w:pStyle w:val="Compact"/>
            </w:pPr>
            <w:r>
              <w:t>Equation</w:t>
            </w:r>
          </w:p>
        </w:tc>
        <w:tc>
          <w:tcPr>
            <w:tcW w:w="0" w:type="auto"/>
          </w:tcPr>
          <w:p w14:paraId="32634178" w14:textId="77777777" w:rsidR="00057A06" w:rsidRDefault="00885280">
            <w:pPr>
              <w:pStyle w:val="Compact"/>
            </w:pPr>
            <w:r>
              <w:t>Description</w:t>
            </w:r>
          </w:p>
        </w:tc>
        <w:tc>
          <w:tcPr>
            <w:tcW w:w="0" w:type="auto"/>
          </w:tcPr>
          <w:p w14:paraId="24D35F07" w14:textId="77777777" w:rsidR="00057A06" w:rsidRDefault="00885280">
            <w:pPr>
              <w:pStyle w:val="Compact"/>
            </w:pPr>
            <w:r>
              <w:t>Notation</w:t>
            </w:r>
          </w:p>
        </w:tc>
      </w:tr>
      <w:tr w:rsidR="00057A06" w14:paraId="7422B8FF" w14:textId="77777777">
        <w:tc>
          <w:tcPr>
            <w:tcW w:w="0" w:type="auto"/>
          </w:tcPr>
          <w:p w14:paraId="55E93758" w14:textId="77777777" w:rsidR="00057A06" w:rsidRDefault="00C57C9E">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14:paraId="6EFD0B40" w14:textId="77777777" w:rsidR="00057A06" w:rsidRDefault="00885280">
            <w:pPr>
              <w:pStyle w:val="Compact"/>
            </w:pPr>
            <w:r>
              <w:t>Annual numbers at age of recruitment (age-2)</w:t>
            </w:r>
          </w:p>
        </w:tc>
        <w:tc>
          <w:tcPr>
            <w:tcW w:w="0" w:type="auto"/>
          </w:tcPr>
          <w:p w14:paraId="7CA57FBF" w14:textId="77777777"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14:paraId="5489D7B5" w14:textId="77777777">
        <w:tc>
          <w:tcPr>
            <w:tcW w:w="0" w:type="auto"/>
          </w:tcPr>
          <w:p w14:paraId="731FFD27" w14:textId="77777777" w:rsidR="00057A06" w:rsidRDefault="00C57C9E">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2D3FBE60" w14:textId="77777777" w:rsidR="00057A06" w:rsidRDefault="00885280">
            <w:pPr>
              <w:pStyle w:val="Compact"/>
            </w:pPr>
            <w:r>
              <w:t>Annual numbers at age between recruitment age and plus age group</w:t>
            </w:r>
          </w:p>
        </w:tc>
        <w:tc>
          <w:tcPr>
            <w:tcW w:w="0" w:type="auto"/>
          </w:tcPr>
          <w:p w14:paraId="01773070" w14:textId="77777777"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14:paraId="03C2A087" w14:textId="77777777">
        <w:tc>
          <w:tcPr>
            <w:tcW w:w="0" w:type="auto"/>
          </w:tcPr>
          <w:p w14:paraId="47251C3D" w14:textId="77777777" w:rsidR="00057A06" w:rsidRDefault="00C57C9E">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75B91B29" w14:textId="77777777" w:rsidR="00057A06" w:rsidRDefault="00885280">
            <w:pPr>
              <w:pStyle w:val="Compact"/>
            </w:pPr>
            <w:r>
              <w:t>Annual numbers at age in plus group</w:t>
            </w:r>
          </w:p>
        </w:tc>
        <w:tc>
          <w:tcPr>
            <w:tcW w:w="0" w:type="auto"/>
          </w:tcPr>
          <w:p w14:paraId="5953ED47" w14:textId="77777777" w:rsidR="00057A06" w:rsidRDefault="00C57C9E">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14:paraId="3CFB83AA" w14:textId="77777777">
        <w:tc>
          <w:tcPr>
            <w:tcW w:w="0" w:type="auto"/>
          </w:tcPr>
          <w:p w14:paraId="5C950573" w14:textId="77777777"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14:paraId="5BFF05A3" w14:textId="77777777" w:rsidR="00057A06" w:rsidRDefault="00885280">
            <w:pPr>
              <w:pStyle w:val="Compact"/>
            </w:pPr>
            <w:r>
              <w:t>Annual spawning biomass</w:t>
            </w:r>
          </w:p>
        </w:tc>
        <w:tc>
          <w:tcPr>
            <w:tcW w:w="0" w:type="auto"/>
          </w:tcPr>
          <w:p w14:paraId="61881787" w14:textId="77777777" w:rsidR="00057A06" w:rsidRDefault="00C57C9E">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14:paraId="0F5D8089" w14:textId="77777777">
        <w:tc>
          <w:tcPr>
            <w:tcW w:w="0" w:type="auto"/>
          </w:tcPr>
          <w:p w14:paraId="17F6E0A2"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14:paraId="75147274" w14:textId="77777777" w:rsidR="00057A06" w:rsidRDefault="00885280">
            <w:pPr>
              <w:pStyle w:val="Compact"/>
            </w:pPr>
            <w:r>
              <w:t>Maturity at age</w:t>
            </w:r>
          </w:p>
        </w:tc>
        <w:tc>
          <w:tcPr>
            <w:tcW w:w="0" w:type="auto"/>
          </w:tcPr>
          <w:p w14:paraId="2C77B08C" w14:textId="77777777" w:rsidR="00057A06" w:rsidRDefault="00C57C9E">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06BCADA0" w14:textId="77777777" w:rsidR="00057A06" w:rsidRDefault="00C57C9E">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14:paraId="1118BE19" w14:textId="77777777" w:rsidR="00057A06" w:rsidRDefault="00885280">
      <w:pPr>
        <w:pStyle w:val="Heading2"/>
      </w:pPr>
      <w:bookmarkStart w:id="178" w:name="observation-model"/>
      <w:bookmarkEnd w:id="177"/>
      <w:r>
        <w:t>Observation Model</w:t>
      </w:r>
    </w:p>
    <w:tbl>
      <w:tblPr>
        <w:tblStyle w:val="Table"/>
        <w:tblW w:w="4981" w:type="pct"/>
        <w:tblLook w:val="0020" w:firstRow="1" w:lastRow="0" w:firstColumn="0" w:lastColumn="0" w:noHBand="0" w:noVBand="0"/>
      </w:tblPr>
      <w:tblGrid>
        <w:gridCol w:w="2942"/>
        <w:gridCol w:w="2564"/>
        <w:gridCol w:w="3818"/>
      </w:tblGrid>
      <w:tr w:rsidR="00057A06" w14:paraId="741E5E05" w14:textId="77777777">
        <w:trPr>
          <w:tblHeader/>
        </w:trPr>
        <w:tc>
          <w:tcPr>
            <w:tcW w:w="0" w:type="auto"/>
          </w:tcPr>
          <w:p w14:paraId="7D416CA4" w14:textId="77777777" w:rsidR="00057A06" w:rsidRDefault="00885280">
            <w:pPr>
              <w:pStyle w:val="Compact"/>
            </w:pPr>
            <w:r>
              <w:t>Equation</w:t>
            </w:r>
          </w:p>
        </w:tc>
        <w:tc>
          <w:tcPr>
            <w:tcW w:w="0" w:type="auto"/>
          </w:tcPr>
          <w:p w14:paraId="51F1CC2F" w14:textId="77777777" w:rsidR="00057A06" w:rsidRDefault="00885280">
            <w:pPr>
              <w:pStyle w:val="Compact"/>
            </w:pPr>
            <w:r>
              <w:t>Description</w:t>
            </w:r>
          </w:p>
        </w:tc>
        <w:tc>
          <w:tcPr>
            <w:tcW w:w="0" w:type="auto"/>
          </w:tcPr>
          <w:p w14:paraId="4433039C" w14:textId="77777777" w:rsidR="00057A06" w:rsidRDefault="00885280">
            <w:pPr>
              <w:pStyle w:val="Compact"/>
            </w:pPr>
            <w:r>
              <w:t>Notation</w:t>
            </w:r>
          </w:p>
        </w:tc>
      </w:tr>
      <w:tr w:rsidR="00057A06" w14:paraId="1AF3782A" w14:textId="77777777">
        <w:tc>
          <w:tcPr>
            <w:tcW w:w="0" w:type="auto"/>
          </w:tcPr>
          <w:p w14:paraId="4C09EAAA"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14:paraId="337C578C" w14:textId="77777777" w:rsidR="00057A06" w:rsidRDefault="00885280">
            <w:pPr>
              <w:pStyle w:val="Compact"/>
            </w:pPr>
            <w:r>
              <w:t xml:space="preserve">Catch in year </w:t>
            </w:r>
            <m:oMath>
              <m:r>
                <w:rPr>
                  <w:rFonts w:ascii="Cambria Math" w:hAnsi="Cambria Math"/>
                </w:rPr>
                <m:t>y</m:t>
              </m:r>
            </m:oMath>
          </w:p>
        </w:tc>
        <w:tc>
          <w:tcPr>
            <w:tcW w:w="0" w:type="auto"/>
          </w:tcPr>
          <w:p w14:paraId="44375CE4" w14:textId="77777777" w:rsidR="00057A06" w:rsidRDefault="00C57C9E">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14:paraId="1D1C3835" w14:textId="77777777">
        <w:tc>
          <w:tcPr>
            <w:tcW w:w="0" w:type="auto"/>
          </w:tcPr>
          <w:p w14:paraId="095594DD" w14:textId="77777777" w:rsidR="00057A06" w:rsidRDefault="00C57C9E">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14:paraId="333C9F34" w14:textId="77777777" w:rsidR="00057A06" w:rsidRDefault="00885280">
            <w:pPr>
              <w:pStyle w:val="Compact"/>
            </w:pPr>
            <w:r>
              <w:t>Annual fishing mortality</w:t>
            </w:r>
          </w:p>
        </w:tc>
        <w:tc>
          <w:tcPr>
            <w:tcW w:w="0" w:type="auto"/>
          </w:tcPr>
          <w:p w14:paraId="37B45B38" w14:textId="77777777" w:rsidR="00057A06" w:rsidRDefault="00C57C9E">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14:paraId="4E56BFB6" w14:textId="77777777">
        <w:tc>
          <w:tcPr>
            <w:tcW w:w="0" w:type="auto"/>
          </w:tcPr>
          <w:p w14:paraId="5EA4F9F5" w14:textId="77777777" w:rsidR="00057A06" w:rsidRDefault="00C57C9E">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7A160863" w14:textId="77777777" w:rsidR="00057A06" w:rsidRDefault="00885280">
            <w:pPr>
              <w:pStyle w:val="Compact"/>
            </w:pPr>
            <w:r>
              <w:t>Logistic fishery selectivity for 1961-1976 time period</w:t>
            </w:r>
          </w:p>
        </w:tc>
        <w:tc>
          <w:tcPr>
            <w:tcW w:w="0" w:type="auto"/>
          </w:tcPr>
          <w:p w14:paraId="3A4CBCBF" w14:textId="77777777" w:rsidR="00057A06" w:rsidRDefault="00885280">
            <m:oMath>
              <m:r>
                <w:rPr>
                  <w:rFonts w:ascii="Cambria Math" w:hAnsi="Cambria Math"/>
                </w:rPr>
                <m:t>δ</m:t>
              </m:r>
            </m:oMath>
            <w:r>
              <w:t xml:space="preserve"> logistic slope parameter</w:t>
            </w:r>
          </w:p>
          <w:p w14:paraId="2CF1ABC0" w14:textId="77777777" w:rsidR="00057A06" w:rsidRDefault="00C57C9E">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14:paraId="25A14796" w14:textId="77777777">
        <w:tc>
          <w:tcPr>
            <w:tcW w:w="0" w:type="auto"/>
          </w:tcPr>
          <w:p w14:paraId="71059696"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14:paraId="7E6EE0CA" w14:textId="77777777" w:rsidR="00057A06" w:rsidRDefault="00885280">
            <w:pPr>
              <w:pStyle w:val="Compact"/>
            </w:pPr>
            <w:r>
              <w:t>Predicted bottom trawl survey biomass index</w:t>
            </w:r>
          </w:p>
        </w:tc>
        <w:tc>
          <w:tcPr>
            <w:tcW w:w="0" w:type="auto"/>
          </w:tcPr>
          <w:p w14:paraId="7EB29F96" w14:textId="77777777" w:rsidR="00057A06" w:rsidRDefault="00885280">
            <w:pPr>
              <w:pStyle w:val="Compact"/>
            </w:pPr>
            <m:oMath>
              <m:r>
                <w:rPr>
                  <w:rFonts w:ascii="Cambria Math" w:hAnsi="Cambria Math"/>
                </w:rPr>
                <m:t>q</m:t>
              </m:r>
            </m:oMath>
            <w:r>
              <w:t xml:space="preserve"> bottom trawl survey catcha</w:t>
            </w:r>
            <w:proofErr w:type="spellStart"/>
            <w:r>
              <w:t>bility</w:t>
            </w:r>
            <w:proofErr w:type="spellEnd"/>
            <w:r>
              <w:t xml:space="preserve">,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14:paraId="194821D1" w14:textId="77777777">
        <w:tc>
          <w:tcPr>
            <w:tcW w:w="0" w:type="auto"/>
          </w:tcPr>
          <w:p w14:paraId="37441657" w14:textId="77777777" w:rsidR="00057A06" w:rsidRDefault="00C57C9E">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4A19E112" w14:textId="77777777" w:rsidR="00057A06" w:rsidRDefault="00885280">
            <w:pPr>
              <w:pStyle w:val="Compact"/>
            </w:pPr>
            <w:r>
              <w:t>Bottom trawl survey selectivity</w:t>
            </w:r>
          </w:p>
        </w:tc>
        <w:tc>
          <w:tcPr>
            <w:tcW w:w="0" w:type="auto"/>
          </w:tcPr>
          <w:p w14:paraId="5DDC44BB" w14:textId="77777777" w:rsidR="00057A06" w:rsidRDefault="00C57C9E">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6645A7ED" w14:textId="77777777" w:rsidR="00057A06" w:rsidRDefault="00C57C9E">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14:paraId="6E565903" w14:textId="77777777">
        <w:tc>
          <w:tcPr>
            <w:tcW w:w="0" w:type="auto"/>
          </w:tcPr>
          <w:p w14:paraId="7F4605EB"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14:paraId="3C5E1503" w14:textId="77777777" w:rsidR="00057A06" w:rsidRDefault="00885280">
            <w:pPr>
              <w:pStyle w:val="Compact"/>
            </w:pPr>
            <w:r>
              <w:t>Predicted bottom trawl survey age composition</w:t>
            </w:r>
          </w:p>
        </w:tc>
        <w:tc>
          <w:tcPr>
            <w:tcW w:w="0" w:type="auto"/>
          </w:tcPr>
          <w:p w14:paraId="0058EBAF" w14:textId="77777777" w:rsidR="00057A06" w:rsidRDefault="00C57C9E">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14:paraId="4B490B8C" w14:textId="77777777">
        <w:tc>
          <w:tcPr>
            <w:tcW w:w="0" w:type="auto"/>
          </w:tcPr>
          <w:p w14:paraId="01A1AA07"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14:paraId="320479A1" w14:textId="77777777" w:rsidR="00057A06" w:rsidRDefault="00885280">
            <w:pPr>
              <w:pStyle w:val="Compact"/>
            </w:pPr>
            <w:r>
              <w:t>Predicted fishery age composition</w:t>
            </w:r>
          </w:p>
        </w:tc>
        <w:tc>
          <w:tcPr>
            <w:tcW w:w="0" w:type="auto"/>
          </w:tcPr>
          <w:p w14:paraId="70BAD9F9" w14:textId="77777777" w:rsidR="00057A06" w:rsidRDefault="00057A06">
            <w:pPr>
              <w:pStyle w:val="Compact"/>
            </w:pPr>
          </w:p>
        </w:tc>
      </w:tr>
      <w:tr w:rsidR="00057A06" w14:paraId="25D054E2" w14:textId="77777777">
        <w:tc>
          <w:tcPr>
            <w:tcW w:w="0" w:type="auto"/>
          </w:tcPr>
          <w:p w14:paraId="4C4CD340" w14:textId="77777777" w:rsidR="00057A06" w:rsidRDefault="00C57C9E">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14:paraId="3A510C7A" w14:textId="77777777" w:rsidR="00057A06" w:rsidRDefault="00885280">
            <w:pPr>
              <w:pStyle w:val="Compact"/>
            </w:pPr>
            <w:r>
              <w:t>Predicted fishery length composition</w:t>
            </w:r>
          </w:p>
        </w:tc>
        <w:tc>
          <w:tcPr>
            <w:tcW w:w="0" w:type="auto"/>
          </w:tcPr>
          <w:p w14:paraId="52587012" w14:textId="77777777" w:rsidR="00057A06" w:rsidRDefault="00C57C9E">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14:paraId="44551C9F" w14:textId="77777777" w:rsidR="00057A06" w:rsidRDefault="00885280">
      <w:pPr>
        <w:pStyle w:val="Heading2"/>
      </w:pPr>
      <w:bookmarkStart w:id="179" w:name="likelihood-components"/>
      <w:bookmarkEnd w:id="178"/>
      <w:r>
        <w:t>Likelihood Components</w:t>
      </w:r>
    </w:p>
    <w:p w14:paraId="1037D449" w14:textId="77777777" w:rsidR="00057A06" w:rsidRDefault="00885280">
      <w:pPr>
        <w:pStyle w:val="FirstParagraph"/>
      </w:pPr>
      <w:r>
        <w:t xml:space="preserve">The </w:t>
      </w:r>
      <m:oMath>
        <m:r>
          <w:rPr>
            <w:rFonts w:ascii="Cambria Math" w:hAnsi="Cambria Math"/>
          </w:rPr>
          <m:t>λ</m:t>
        </m:r>
      </m:oMath>
      <w:r>
        <w:t xml:space="preserve"> notation ind</w:t>
      </w:r>
      <w:proofErr w:type="spellStart"/>
      <w:r>
        <w:t>icates</w:t>
      </w:r>
      <w:proofErr w:type="spellEnd"/>
      <w:r>
        <w:t xml:space="preserve"> the weight assigned to each likelihood component. The value of lambda used is shown in the rightmost column.</w:t>
      </w:r>
    </w:p>
    <w:tbl>
      <w:tblPr>
        <w:tblStyle w:val="Table"/>
        <w:tblW w:w="4976" w:type="pct"/>
        <w:tblLook w:val="0020" w:firstRow="1" w:lastRow="0" w:firstColumn="0" w:lastColumn="0" w:noHBand="0" w:noVBand="0"/>
      </w:tblPr>
      <w:tblGrid>
        <w:gridCol w:w="2580"/>
        <w:gridCol w:w="3284"/>
        <w:gridCol w:w="1891"/>
        <w:gridCol w:w="1560"/>
      </w:tblGrid>
      <w:tr w:rsidR="00057A06" w14:paraId="512CF238" w14:textId="77777777">
        <w:trPr>
          <w:tblHeader/>
        </w:trPr>
        <w:tc>
          <w:tcPr>
            <w:tcW w:w="0" w:type="auto"/>
          </w:tcPr>
          <w:p w14:paraId="48D7A3CD" w14:textId="77777777" w:rsidR="00057A06" w:rsidRDefault="00885280">
            <w:pPr>
              <w:pStyle w:val="Compact"/>
            </w:pPr>
            <w:r>
              <w:t>Equation</w:t>
            </w:r>
          </w:p>
        </w:tc>
        <w:tc>
          <w:tcPr>
            <w:tcW w:w="0" w:type="auto"/>
          </w:tcPr>
          <w:p w14:paraId="13B3BA8E" w14:textId="77777777" w:rsidR="00057A06" w:rsidRDefault="00885280">
            <w:pPr>
              <w:pStyle w:val="Compact"/>
            </w:pPr>
            <w:r>
              <w:t>Component</w:t>
            </w:r>
          </w:p>
        </w:tc>
        <w:tc>
          <w:tcPr>
            <w:tcW w:w="0" w:type="auto"/>
          </w:tcPr>
          <w:p w14:paraId="71088D35" w14:textId="77777777" w:rsidR="00057A06" w:rsidRDefault="00885280">
            <w:pPr>
              <w:pStyle w:val="Compact"/>
            </w:pPr>
            <w:r>
              <w:t>Notation</w:t>
            </w:r>
          </w:p>
        </w:tc>
        <w:tc>
          <w:tcPr>
            <w:tcW w:w="0" w:type="auto"/>
          </w:tcPr>
          <w:p w14:paraId="701E3039" w14:textId="77777777" w:rsidR="00057A06" w:rsidRDefault="00885280">
            <w:pPr>
              <w:pStyle w:val="Compact"/>
            </w:pPr>
            <w:r>
              <w:t>Component weight</w:t>
            </w:r>
          </w:p>
        </w:tc>
      </w:tr>
      <w:tr w:rsidR="00057A06" w14:paraId="77EBE0EE" w14:textId="77777777">
        <w:tc>
          <w:tcPr>
            <w:tcW w:w="0" w:type="auto"/>
          </w:tcPr>
          <w:p w14:paraId="44551D65" w14:textId="77777777" w:rsidR="00057A06" w:rsidRDefault="00C57C9E">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1055775F" w14:textId="77777777" w:rsidR="00057A06" w:rsidRDefault="00885280">
            <w:pPr>
              <w:pStyle w:val="Compact"/>
            </w:pPr>
            <w:r>
              <w:t>Catches</w:t>
            </w:r>
          </w:p>
        </w:tc>
        <w:tc>
          <w:tcPr>
            <w:tcW w:w="0" w:type="auto"/>
          </w:tcPr>
          <w:p w14:paraId="39D13C85" w14:textId="77777777" w:rsidR="00057A06" w:rsidRDefault="00057A06">
            <w:pPr>
              <w:pStyle w:val="Compact"/>
            </w:pPr>
          </w:p>
        </w:tc>
        <w:tc>
          <w:tcPr>
            <w:tcW w:w="0" w:type="auto"/>
          </w:tcPr>
          <w:p w14:paraId="2B0B9F52" w14:textId="77777777" w:rsidR="00057A06" w:rsidRDefault="00885280">
            <w:pPr>
              <w:pStyle w:val="Compact"/>
            </w:pPr>
            <w:r>
              <w:t>50</w:t>
            </w:r>
          </w:p>
        </w:tc>
      </w:tr>
      <w:tr w:rsidR="00057A06" w14:paraId="4AC97792" w14:textId="77777777">
        <w:tc>
          <w:tcPr>
            <w:tcW w:w="0" w:type="auto"/>
          </w:tcPr>
          <w:p w14:paraId="2F2109FE" w14:textId="77777777" w:rsidR="00057A06" w:rsidRDefault="00C57C9E">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21890EBF" w14:textId="77777777" w:rsidR="00057A06" w:rsidRDefault="00885280">
            <w:pPr>
              <w:pStyle w:val="Compact"/>
            </w:pPr>
            <w:r>
              <w:t>Bottom trawl survey biomass</w:t>
            </w:r>
          </w:p>
        </w:tc>
        <w:tc>
          <w:tcPr>
            <w:tcW w:w="0" w:type="auto"/>
          </w:tcPr>
          <w:p w14:paraId="22077514" w14:textId="77777777" w:rsidR="00057A06" w:rsidRDefault="00C57C9E">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14:paraId="132342E1" w14:textId="77777777" w:rsidR="00057A06" w:rsidRDefault="00885280">
            <w:pPr>
              <w:pStyle w:val="Compact"/>
            </w:pPr>
            <w:r>
              <w:t>1</w:t>
            </w:r>
          </w:p>
        </w:tc>
      </w:tr>
      <w:tr w:rsidR="00057A06" w14:paraId="0C631501" w14:textId="77777777">
        <w:tc>
          <w:tcPr>
            <w:tcW w:w="0" w:type="auto"/>
          </w:tcPr>
          <w:p w14:paraId="2DFD00F8" w14:textId="77777777" w:rsidR="00057A06" w:rsidRDefault="00C57C9E">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5E1AF745" w14:textId="77777777" w:rsidR="00057A06" w:rsidRDefault="00885280">
            <w:pPr>
              <w:pStyle w:val="Compact"/>
            </w:pPr>
            <w:r>
              <w:t>Fishery and bottom trawl survey age composition</w:t>
            </w:r>
          </w:p>
        </w:tc>
        <w:tc>
          <w:tcPr>
            <w:tcW w:w="0" w:type="auto"/>
          </w:tcPr>
          <w:p w14:paraId="4B8CEF5A" w14:textId="77777777" w:rsidR="00057A06" w:rsidRDefault="00C57C9E">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14:paraId="78C72F00" w14:textId="77777777" w:rsidR="00057A06" w:rsidRDefault="00885280">
            <w:pPr>
              <w:pStyle w:val="Compact"/>
            </w:pPr>
            <w:r>
              <w:t>1</w:t>
            </w:r>
          </w:p>
        </w:tc>
      </w:tr>
      <w:tr w:rsidR="00057A06" w14:paraId="28BE0945" w14:textId="77777777">
        <w:tc>
          <w:tcPr>
            <w:tcW w:w="0" w:type="auto"/>
          </w:tcPr>
          <w:p w14:paraId="50298088" w14:textId="77777777" w:rsidR="00057A06" w:rsidRDefault="00C57C9E">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6334D1F2" w14:textId="77777777" w:rsidR="00057A06" w:rsidRDefault="00885280">
            <w:pPr>
              <w:pStyle w:val="Compact"/>
            </w:pPr>
            <w:r>
              <w:t>Fishery length composition</w:t>
            </w:r>
          </w:p>
        </w:tc>
        <w:tc>
          <w:tcPr>
            <w:tcW w:w="0" w:type="auto"/>
          </w:tcPr>
          <w:p w14:paraId="7C672A5F" w14:textId="77777777" w:rsidR="00057A06" w:rsidRDefault="00C57C9E">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14:paraId="1CD16936" w14:textId="77777777" w:rsidR="00057A06" w:rsidRDefault="00885280">
            <w:pPr>
              <w:pStyle w:val="Compact"/>
            </w:pPr>
            <w:r>
              <w:t>1</w:t>
            </w:r>
          </w:p>
        </w:tc>
      </w:tr>
      <w:tr w:rsidR="00057A06" w14:paraId="600CABC9" w14:textId="77777777">
        <w:tc>
          <w:tcPr>
            <w:tcW w:w="0" w:type="auto"/>
          </w:tcPr>
          <w:p w14:paraId="1D766EF1" w14:textId="77777777" w:rsidR="00057A06" w:rsidRDefault="00C57C9E">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638AC2FB" w14:textId="77777777" w:rsidR="00057A06" w:rsidRDefault="00885280">
            <w:pPr>
              <w:pStyle w:val="Compact"/>
            </w:pPr>
            <w:r>
              <w:t>Maturity</w:t>
            </w:r>
          </w:p>
        </w:tc>
        <w:tc>
          <w:tcPr>
            <w:tcW w:w="0" w:type="auto"/>
          </w:tcPr>
          <w:p w14:paraId="5D66F032" w14:textId="77777777" w:rsidR="00057A06" w:rsidRDefault="00C57C9E">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14:paraId="5119A646" w14:textId="77777777" w:rsidR="00057A06" w:rsidRDefault="00885280">
            <w:pPr>
              <w:pStyle w:val="Compact"/>
            </w:pPr>
            <w:r>
              <w:t>1000 (penalty on maturity at age 0)</w:t>
            </w:r>
          </w:p>
        </w:tc>
      </w:tr>
      <w:tr w:rsidR="00057A06" w14:paraId="07165EBF" w14:textId="77777777">
        <w:tc>
          <w:tcPr>
            <w:tcW w:w="0" w:type="auto"/>
          </w:tcPr>
          <w:p w14:paraId="61272E7C" w14:textId="77777777" w:rsidR="00057A06" w:rsidRDefault="00C57C9E">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372F3D8A" w14:textId="77777777" w:rsidR="00057A06" w:rsidRDefault="00885280">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N/A |</w:t>
            </w:r>
          </w:p>
        </w:tc>
        <w:tc>
          <w:tcPr>
            <w:tcW w:w="0" w:type="auto"/>
          </w:tcPr>
          <w:p w14:paraId="2A589F97" w14:textId="77777777" w:rsidR="00057A06" w:rsidRDefault="00057A06">
            <w:pPr>
              <w:pStyle w:val="Compact"/>
            </w:pPr>
          </w:p>
        </w:tc>
        <w:tc>
          <w:tcPr>
            <w:tcW w:w="0" w:type="auto"/>
          </w:tcPr>
          <w:p w14:paraId="24EF3022" w14:textId="77777777" w:rsidR="00057A06" w:rsidRDefault="00057A06">
            <w:pPr>
              <w:pStyle w:val="Compact"/>
            </w:pPr>
          </w:p>
        </w:tc>
      </w:tr>
      <w:tr w:rsidR="00057A06" w14:paraId="0B46B9D8" w14:textId="77777777">
        <w:tc>
          <w:tcPr>
            <w:tcW w:w="0" w:type="auto"/>
          </w:tcPr>
          <w:p w14:paraId="003D896D" w14:textId="77777777" w:rsidR="00057A06" w:rsidRDefault="00C57C9E">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14:paraId="53CDCB60" w14:textId="77777777" w:rsidR="00057A06" w:rsidRDefault="00885280">
            <w:pPr>
              <w:pStyle w:val="Compact"/>
            </w:pPr>
            <w:r>
              <w:t>Recruitment deviation penalty</w:t>
            </w:r>
          </w:p>
        </w:tc>
        <w:tc>
          <w:tcPr>
            <w:tcW w:w="0" w:type="auto"/>
          </w:tcPr>
          <w:p w14:paraId="1900053C" w14:textId="77777777" w:rsidR="00057A06" w:rsidRDefault="00C57C9E">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14:paraId="30D58B1E" w14:textId="77777777" w:rsidR="00057A06" w:rsidRDefault="00885280">
            <w:pPr>
              <w:pStyle w:val="Compact"/>
            </w:pPr>
            <w:r>
              <w:t>1</w:t>
            </w:r>
          </w:p>
        </w:tc>
      </w:tr>
      <w:tr w:rsidR="00057A06" w14:paraId="1C74334F" w14:textId="77777777">
        <w:tc>
          <w:tcPr>
            <w:tcW w:w="0" w:type="auto"/>
          </w:tcPr>
          <w:p w14:paraId="335452EF" w14:textId="77777777" w:rsidR="00057A06" w:rsidRDefault="00C57C9E">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14:paraId="44FE6EE5" w14:textId="77777777" w:rsidR="00057A06" w:rsidRDefault="00885280">
            <w:pPr>
              <w:pStyle w:val="Compact"/>
            </w:pPr>
            <w:r>
              <w:t>Fishing mortality deviation penalty</w:t>
            </w:r>
          </w:p>
        </w:tc>
        <w:tc>
          <w:tcPr>
            <w:tcW w:w="0" w:type="auto"/>
          </w:tcPr>
          <w:p w14:paraId="6FF11963" w14:textId="77777777" w:rsidR="00057A06" w:rsidRDefault="00057A06">
            <w:pPr>
              <w:pStyle w:val="Compact"/>
            </w:pPr>
          </w:p>
        </w:tc>
        <w:tc>
          <w:tcPr>
            <w:tcW w:w="0" w:type="auto"/>
          </w:tcPr>
          <w:p w14:paraId="0F67CEC6" w14:textId="77777777" w:rsidR="00057A06" w:rsidRDefault="00885280">
            <w:pPr>
              <w:pStyle w:val="Compact"/>
            </w:pPr>
            <w:r>
              <w:t>0.1</w:t>
            </w:r>
          </w:p>
        </w:tc>
      </w:tr>
      <w:bookmarkEnd w:id="176"/>
      <w:bookmarkEnd w:id="179"/>
    </w:tbl>
    <w:p w14:paraId="30E12C13" w14:textId="77777777" w:rsidR="00885280" w:rsidRDefault="00885280"/>
    <w:sectPr w:rsidR="00885280">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Chris.Lunsford" w:date="2023-10-27T13:23:00Z" w:initials="C">
    <w:p w14:paraId="3EF1F311" w14:textId="77777777" w:rsidR="00C57C9E" w:rsidRDefault="00C57C9E">
      <w:pPr>
        <w:pStyle w:val="CommentText"/>
      </w:pPr>
      <w:r>
        <w:rPr>
          <w:rStyle w:val="CommentReference"/>
        </w:rPr>
        <w:annotationRef/>
      </w:r>
      <w:r>
        <w:t>Pete provided some formatting suggestions to Ben for northern rockfish – and looks like this is pretty similar – may ask ben if he’s changed code – but, “specified’ and “recommended” should not be italicized in top rows. And, the B values and F descriptors in left column should be italicized and indented under Projected female spawning biomass…nothing major but if you have time can take a look….should be right in guidelines…should – famous last words….</w:t>
      </w:r>
    </w:p>
  </w:comment>
  <w:comment w:id="21" w:author="Chris.Lunsford" w:date="2023-10-27T13:37:00Z" w:initials="C">
    <w:p w14:paraId="6306B39B" w14:textId="77777777" w:rsidR="00444B01" w:rsidRDefault="00444B01">
      <w:pPr>
        <w:pStyle w:val="CommentText"/>
      </w:pPr>
      <w:r>
        <w:rPr>
          <w:rStyle w:val="CommentReference"/>
        </w:rPr>
        <w:annotationRef/>
      </w:r>
      <w:r>
        <w:t>I don’t know when the last full was – maybe can cite – consult appendices of 2021 stock assessment for more discussion…</w:t>
      </w:r>
    </w:p>
  </w:comment>
  <w:comment w:id="23" w:author="Chris.Lunsford" w:date="2023-10-27T13:39:00Z" w:initials="C">
    <w:p w14:paraId="132538BF" w14:textId="77777777" w:rsidR="00444B01" w:rsidRDefault="00444B01">
      <w:pPr>
        <w:pStyle w:val="CommentText"/>
      </w:pPr>
      <w:r>
        <w:rPr>
          <w:rStyle w:val="CommentReference"/>
        </w:rPr>
        <w:annotationRef/>
      </w:r>
      <w:r>
        <w:t>Looks like both for 2023? Or is last point 2021 and no 2023?</w:t>
      </w:r>
    </w:p>
  </w:comment>
  <w:comment w:id="27" w:author="Chris.Lunsford" w:date="2023-10-27T13:44:00Z" w:initials="C">
    <w:p w14:paraId="15FEBF65" w14:textId="77777777" w:rsidR="00444B01" w:rsidRDefault="00444B01">
      <w:pPr>
        <w:pStyle w:val="CommentText"/>
      </w:pPr>
      <w:r>
        <w:rPr>
          <w:rStyle w:val="CommentReference"/>
        </w:rPr>
        <w:annotationRef/>
      </w:r>
      <w:r>
        <w:t xml:space="preserve">The PT has recommended </w:t>
      </w:r>
      <w:proofErr w:type="gramStart"/>
      <w:r w:rsidR="00A55B73">
        <w:t xml:space="preserve">GOA </w:t>
      </w:r>
      <w:r>
        <w:t xml:space="preserve"> assessments</w:t>
      </w:r>
      <w:proofErr w:type="gramEnd"/>
      <w:r>
        <w:t xml:space="preserve"> drop the 1984/1987</w:t>
      </w:r>
      <w:r w:rsidR="00A55B73">
        <w:t xml:space="preserve"> surveys</w:t>
      </w:r>
      <w:r>
        <w:t xml:space="preserve"> – </w:t>
      </w:r>
      <w:r w:rsidR="00A55B73">
        <w:t>guess I didn’t know POP used them – and if so, why drop ages for those surveys?</w:t>
      </w:r>
    </w:p>
  </w:comment>
  <w:comment w:id="30" w:author="Chris.Lunsford" w:date="2023-10-27T13:48:00Z" w:initials="C">
    <w:p w14:paraId="69014E85" w14:textId="77777777" w:rsidR="00A55B73" w:rsidRDefault="00A55B73">
      <w:pPr>
        <w:pStyle w:val="CommentText"/>
      </w:pPr>
      <w:r>
        <w:rPr>
          <w:rStyle w:val="CommentReference"/>
        </w:rPr>
        <w:annotationRef/>
      </w:r>
      <w:r>
        <w:t>Since 2023 was a survey year I think a sentence addressing what surveys are new (2023) and what happened this year should be considered? Could refer to last full on a survey year to see what was written – but I think some reference to recent results since last assessment  is important here?</w:t>
      </w:r>
    </w:p>
  </w:comment>
  <w:comment w:id="36" w:author="Chris.Lunsford" w:date="2023-10-27T15:18:00Z" w:initials="C">
    <w:p w14:paraId="722E336F" w14:textId="77777777" w:rsidR="002A0BE8" w:rsidRDefault="002A0BE8">
      <w:pPr>
        <w:pStyle w:val="CommentText"/>
      </w:pPr>
      <w:r>
        <w:rPr>
          <w:rStyle w:val="CommentReference"/>
        </w:rPr>
        <w:annotationRef/>
      </w:r>
      <w:r>
        <w:t>I’m embarrassed to say this threw me off – maybe consider putting a line under these so that they are headings – same with table below?</w:t>
      </w:r>
    </w:p>
  </w:comment>
  <w:comment w:id="37" w:author="Chris.Lunsford" w:date="2023-10-27T15:12:00Z" w:initials="C">
    <w:p w14:paraId="71781179" w14:textId="77777777" w:rsidR="002A0BE8" w:rsidRDefault="002A0BE8">
      <w:pPr>
        <w:pStyle w:val="CommentText"/>
      </w:pPr>
      <w:r>
        <w:rPr>
          <w:rStyle w:val="CommentReference"/>
        </w:rPr>
        <w:annotationRef/>
      </w:r>
      <w:r>
        <w:t>Can you add a sentence maybe to sum this up. Therefore, updating the age and length data from the 2023 trawl survey had minimal impact on model estimates of biomass…..or something just to bring it home a little bit?</w:t>
      </w:r>
    </w:p>
  </w:comment>
  <w:comment w:id="58" w:author="Chris.Lunsford" w:date="2023-10-27T15:54:00Z" w:initials="C">
    <w:p w14:paraId="26433B61" w14:textId="77777777" w:rsidR="0059013B" w:rsidRDefault="0059013B">
      <w:pPr>
        <w:pStyle w:val="CommentText"/>
      </w:pPr>
      <w:r>
        <w:rPr>
          <w:rStyle w:val="CommentReference"/>
        </w:rPr>
        <w:annotationRef/>
      </w:r>
      <w:r>
        <w:t xml:space="preserve">Not sure I follow this? Annual recruitment is 85k fish? I </w:t>
      </w:r>
      <w:proofErr w:type="spellStart"/>
      <w:r>
        <w:t>chedked</w:t>
      </w:r>
      <w:proofErr w:type="spellEnd"/>
      <w:r>
        <w:t xml:space="preserve"> the table and it says thousands – but that seems way too low?</w:t>
      </w:r>
    </w:p>
  </w:comment>
  <w:comment w:id="64" w:author="Chris.Lunsford" w:date="2023-10-27T16:02:00Z" w:initials="C">
    <w:p w14:paraId="29D2A257" w14:textId="6CF9AC6B" w:rsidR="000E0C23" w:rsidRDefault="000E0C23">
      <w:pPr>
        <w:pStyle w:val="CommentText"/>
      </w:pPr>
      <w:r>
        <w:rPr>
          <w:rStyle w:val="CommentReference"/>
        </w:rPr>
        <w:annotationRef/>
      </w:r>
      <w:r>
        <w:t>Don’t want to screw up your formatting but need to move the t’s to the same line…</w:t>
      </w:r>
    </w:p>
  </w:comment>
  <w:comment w:id="73" w:author="Chris.Lunsford" w:date="2023-10-27T16:06:00Z" w:initials="C">
    <w:p w14:paraId="0ED359E5" w14:textId="7788B880" w:rsidR="000E7EA8" w:rsidRDefault="000E7EA8">
      <w:pPr>
        <w:pStyle w:val="CommentText"/>
      </w:pPr>
      <w:r>
        <w:rPr>
          <w:rStyle w:val="CommentReference"/>
        </w:rPr>
        <w:annotationRef/>
      </w:r>
      <w:r>
        <w:t>May want to be similar in these italicized statement – noting above you have “” around assessment considerations and here you have () around major concern…and below you come out say level 1 in first statement rather than at end…..just consider being consistent in these statements from a formatting perspective</w:t>
      </w:r>
    </w:p>
  </w:comment>
  <w:comment w:id="75" w:author="Chris.Lunsford" w:date="2023-10-27T16:08:00Z" w:initials="C">
    <w:p w14:paraId="11A99C54" w14:textId="2595EF94" w:rsidR="000E7EA8" w:rsidRDefault="000E7EA8">
      <w:pPr>
        <w:pStyle w:val="CommentText"/>
      </w:pPr>
      <w:r>
        <w:rPr>
          <w:rStyle w:val="CommentReference"/>
        </w:rPr>
        <w:annotationRef/>
      </w:r>
      <w:proofErr w:type="spellStart"/>
      <w:r>
        <w:t>Hmmmm</w:t>
      </w:r>
      <w:proofErr w:type="spellEnd"/>
      <w:r>
        <w:t xml:space="preserve"> – as in there’s no vacancy at depth? Not sure I buy that statement....why wouldn’t it be water temp or some other factor that commonly affects distribution? Also just wonder what the evidence is – from acoustic trawl data or? Fishery behavior wouldn’t be a good metric? Survey is bottom trawl?</w:t>
      </w:r>
    </w:p>
  </w:comment>
  <w:comment w:id="78" w:author="Chris.Lunsford" w:date="2023-10-27T16:14:00Z" w:initials="C">
    <w:p w14:paraId="406E2A23" w14:textId="7D7D4AF8" w:rsidR="0017587C" w:rsidRDefault="0017587C">
      <w:pPr>
        <w:pStyle w:val="CommentText"/>
      </w:pPr>
      <w:r>
        <w:rPr>
          <w:rStyle w:val="CommentReference"/>
        </w:rPr>
        <w:annotationRef/>
      </w:r>
      <w:r>
        <w:t>Not in references below – I just checked cause name spelled wrong…</w:t>
      </w:r>
    </w:p>
  </w:comment>
  <w:comment w:id="82" w:author="Chris.Lunsford" w:date="2023-10-27T16:15:00Z" w:initials="C">
    <w:p w14:paraId="66A6A999" w14:textId="2F6728B9" w:rsidR="0017587C" w:rsidRDefault="0017587C">
      <w:pPr>
        <w:pStyle w:val="CommentText"/>
      </w:pPr>
      <w:r>
        <w:rPr>
          <w:rStyle w:val="CommentReference"/>
        </w:rPr>
        <w:annotationRef/>
      </w:r>
      <w:r>
        <w:t xml:space="preserve">FYI – you may track this next year as it sounds like plants may not want to be buying these guys if prices continue to tank for many of these </w:t>
      </w:r>
      <w:proofErr w:type="spellStart"/>
      <w:r>
        <w:t>groundfish</w:t>
      </w:r>
      <w:proofErr w:type="spellEnd"/>
      <w:r>
        <w:t>….</w:t>
      </w:r>
    </w:p>
  </w:comment>
  <w:comment w:id="84" w:author="Chris.Lunsford" w:date="2023-10-27T16:16:00Z" w:initials="C">
    <w:p w14:paraId="6913F2C6" w14:textId="20665DCF" w:rsidR="0017587C" w:rsidRDefault="0017587C">
      <w:pPr>
        <w:pStyle w:val="CommentText"/>
      </w:pPr>
      <w:r>
        <w:rPr>
          <w:rStyle w:val="CommentReference"/>
        </w:rPr>
        <w:annotationRef/>
      </w:r>
      <w:r>
        <w:t>And the population likely being well above B40 (even if model doesn’t explain all the dynamics)?</w:t>
      </w:r>
    </w:p>
  </w:comment>
  <w:comment w:id="87" w:author="Chris.Lunsford" w:date="2023-10-27T16:17:00Z" w:initials="C">
    <w:p w14:paraId="0CE4539B" w14:textId="0495779D" w:rsidR="0017587C" w:rsidRDefault="0017587C">
      <w:pPr>
        <w:pStyle w:val="CommentText"/>
      </w:pPr>
      <w:r>
        <w:rPr>
          <w:rStyle w:val="CommentReference"/>
        </w:rPr>
        <w:annotationRef/>
      </w:r>
      <w:r>
        <w:t>I think jane has a tech memo – I’m not sure if most are citing it or not – might be something to ask around and decide – may be nice just to cite it if it exists….</w:t>
      </w:r>
    </w:p>
  </w:comment>
  <w:comment w:id="115" w:author="Chris.Lunsford" w:date="2023-10-27T16:28:00Z" w:initials="C">
    <w:p w14:paraId="02881649" w14:textId="34F1ADCF" w:rsidR="000F163C" w:rsidRDefault="000F163C">
      <w:pPr>
        <w:pStyle w:val="CommentText"/>
      </w:pPr>
      <w:r>
        <w:rPr>
          <w:rStyle w:val="CommentReference"/>
        </w:rPr>
        <w:annotationRef/>
      </w:r>
      <w:r>
        <w:t>Need to add 2022 and 2023?</w:t>
      </w:r>
    </w:p>
  </w:comment>
  <w:comment w:id="124" w:author="Chris.Lunsford" w:date="2023-10-27T16:00:00Z" w:initials="C">
    <w:p w14:paraId="7C49CBC8" w14:textId="77777777" w:rsidR="0059013B" w:rsidRDefault="0059013B">
      <w:pPr>
        <w:pStyle w:val="CommentText"/>
      </w:pPr>
      <w:r>
        <w:rPr>
          <w:rStyle w:val="CommentReference"/>
        </w:rPr>
        <w:annotationRef/>
      </w:r>
      <w:r>
        <w:t xml:space="preserve">Not sure this is right – here lists in 1000s. </w:t>
      </w:r>
      <w:proofErr w:type="gramStart"/>
      <w:r>
        <w:t>in</w:t>
      </w:r>
      <w:proofErr w:type="gramEnd"/>
      <w:r>
        <w:t xml:space="preserve"> 2021 assessment it had 2020 recruits at 84,073 in 1000s…..so think either need to change to millions or add in other three digits to this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EF1F311" w15:done="0"/>
  <w15:commentEx w15:paraId="6306B39B" w15:done="0"/>
  <w15:commentEx w15:paraId="132538BF" w15:done="0"/>
  <w15:commentEx w15:paraId="15FEBF65" w15:done="0"/>
  <w15:commentEx w15:paraId="69014E85" w15:done="0"/>
  <w15:commentEx w15:paraId="722E336F" w15:done="0"/>
  <w15:commentEx w15:paraId="71781179" w15:done="0"/>
  <w15:commentEx w15:paraId="26433B61" w15:done="0"/>
  <w15:commentEx w15:paraId="29D2A257" w15:done="0"/>
  <w15:commentEx w15:paraId="0ED359E5" w15:done="0"/>
  <w15:commentEx w15:paraId="11A99C54" w15:done="0"/>
  <w15:commentEx w15:paraId="406E2A23" w15:done="0"/>
  <w15:commentEx w15:paraId="66A6A999" w15:done="0"/>
  <w15:commentEx w15:paraId="6913F2C6" w15:done="0"/>
  <w15:commentEx w15:paraId="0CE4539B" w15:done="0"/>
  <w15:commentEx w15:paraId="02881649" w15:done="0"/>
  <w15:commentEx w15:paraId="7C49CBC8"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9FC8BC" w14:textId="77777777" w:rsidR="00583731" w:rsidRDefault="00583731">
      <w:pPr>
        <w:spacing w:after="0"/>
      </w:pPr>
      <w:r>
        <w:separator/>
      </w:r>
    </w:p>
  </w:endnote>
  <w:endnote w:type="continuationSeparator" w:id="0">
    <w:p w14:paraId="46A0ACED" w14:textId="77777777" w:rsidR="00583731" w:rsidRDefault="0058373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1925629"/>
      <w:docPartObj>
        <w:docPartGallery w:val="Page Numbers (Bottom of Page)"/>
        <w:docPartUnique/>
      </w:docPartObj>
    </w:sdtPr>
    <w:sdtEndPr>
      <w:rPr>
        <w:noProof/>
      </w:rPr>
    </w:sdtEndPr>
    <w:sdtContent>
      <w:p w14:paraId="0429EA7B" w14:textId="18A4EF21" w:rsidR="00C57C9E" w:rsidRDefault="00C57C9E">
        <w:pPr>
          <w:pStyle w:val="Footer"/>
          <w:jc w:val="right"/>
        </w:pPr>
        <w:r>
          <w:fldChar w:fldCharType="begin"/>
        </w:r>
        <w:r>
          <w:instrText xml:space="preserve"> PAGE   \* MERGEFORMAT </w:instrText>
        </w:r>
        <w:r>
          <w:fldChar w:fldCharType="separate"/>
        </w:r>
        <w:r w:rsidR="00FF244A">
          <w:rPr>
            <w:noProof/>
          </w:rPr>
          <w:t>59</w:t>
        </w:r>
        <w:r>
          <w:rPr>
            <w:noProof/>
          </w:rPr>
          <w:fldChar w:fldCharType="end"/>
        </w:r>
      </w:p>
    </w:sdtContent>
  </w:sdt>
  <w:p w14:paraId="57152C07" w14:textId="77777777" w:rsidR="00C57C9E" w:rsidRDefault="00C57C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70F94E" w14:textId="77777777" w:rsidR="00583731" w:rsidRDefault="00583731">
      <w:r>
        <w:separator/>
      </w:r>
    </w:p>
  </w:footnote>
  <w:footnote w:type="continuationSeparator" w:id="0">
    <w:p w14:paraId="3BFA15F0" w14:textId="77777777" w:rsidR="00583731" w:rsidRDefault="00583731">
      <w:r>
        <w:continuationSeparator/>
      </w:r>
    </w:p>
  </w:footnote>
  <w:footnote w:id="1">
    <w:p w14:paraId="21EEDDB2" w14:textId="77777777" w:rsidR="00C57C9E" w:rsidRDefault="00C57C9E">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hris.Lunsford">
    <w15:presenceInfo w15:providerId="None" w15:userId="Chris.Lunsfor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207E1"/>
    <w:rsid w:val="00057A06"/>
    <w:rsid w:val="000E0C23"/>
    <w:rsid w:val="000E7EA8"/>
    <w:rsid w:val="000F163C"/>
    <w:rsid w:val="0017587C"/>
    <w:rsid w:val="0027398F"/>
    <w:rsid w:val="002A0BE8"/>
    <w:rsid w:val="00317627"/>
    <w:rsid w:val="00383B86"/>
    <w:rsid w:val="00444B01"/>
    <w:rsid w:val="00460546"/>
    <w:rsid w:val="00583731"/>
    <w:rsid w:val="0059013B"/>
    <w:rsid w:val="00885280"/>
    <w:rsid w:val="00A55B73"/>
    <w:rsid w:val="00A73AB3"/>
    <w:rsid w:val="00C57C9E"/>
    <w:rsid w:val="00D6262B"/>
    <w:rsid w:val="00FF244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6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 w:type="character" w:styleId="CommentReference">
    <w:name w:val="annotation reference"/>
    <w:basedOn w:val="DefaultParagraphFont"/>
    <w:semiHidden/>
    <w:unhideWhenUsed/>
    <w:rsid w:val="00C57C9E"/>
    <w:rPr>
      <w:sz w:val="16"/>
      <w:szCs w:val="16"/>
    </w:rPr>
  </w:style>
  <w:style w:type="paragraph" w:styleId="CommentText">
    <w:name w:val="annotation text"/>
    <w:basedOn w:val="Normal"/>
    <w:link w:val="CommentTextChar"/>
    <w:semiHidden/>
    <w:unhideWhenUsed/>
    <w:rsid w:val="00C57C9E"/>
    <w:rPr>
      <w:sz w:val="20"/>
      <w:szCs w:val="20"/>
    </w:rPr>
  </w:style>
  <w:style w:type="character" w:customStyle="1" w:styleId="CommentTextChar">
    <w:name w:val="Comment Text Char"/>
    <w:basedOn w:val="DefaultParagraphFont"/>
    <w:link w:val="CommentText"/>
    <w:semiHidden/>
    <w:rsid w:val="00C57C9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C57C9E"/>
    <w:rPr>
      <w:b/>
      <w:bCs/>
    </w:rPr>
  </w:style>
  <w:style w:type="character" w:customStyle="1" w:styleId="CommentSubjectChar">
    <w:name w:val="Comment Subject Char"/>
    <w:basedOn w:val="CommentTextChar"/>
    <w:link w:val="CommentSubject"/>
    <w:semiHidden/>
    <w:rsid w:val="00C57C9E"/>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4027/bamnpr.2007.24" TargetMode="External"/><Relationship Id="rId18" Type="http://schemas.openxmlformats.org/officeDocument/2006/relationships/hyperlink" Target="https://github.com/pete-hulson/goa_pop/tree/main/2023/mgmt/2020.1-2023"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hyperlink" Target="https://www.npfmc.org/library/safe-reports/" TargetMode="External"/><Relationship Id="rId2" Type="http://schemas.openxmlformats.org/officeDocument/2006/relationships/styles" Target="styles.xml"/><Relationship Id="rId16" Type="http://schemas.openxmlformats.org/officeDocument/2006/relationships/hyperlink" Target="https://doi.org/10.1016/j.fishres.2020.105848" TargetMode="External"/><Relationship Id="rId29" Type="http://schemas.openxmlformats.org/officeDocument/2006/relationships/image" Target="media/image11.png"/><Relationship Id="rId11" Type="http://schemas.openxmlformats.org/officeDocument/2006/relationships/hyperlink" Target="https://github.com/pete-hulson/goa_pop/blob/main/2023/mgmt/2020.1-2023/processed/naa.csv"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yperlink" Target="https://doi.org/10.1177/096228029600500402"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doi.org/10.1111/2041-210X.14076" TargetMode="External"/><Relationship Id="rId10" Type="http://schemas.openxmlformats.org/officeDocument/2006/relationships/image" Target="media/image1.png"/><Relationship Id="rId19" Type="http://schemas.openxmlformats.org/officeDocument/2006/relationships/hyperlink" Target="https://github.com/pete-hulson/goa_pop/blob/main/2023/R/2023_analysis.R"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doi.org/10.1080/10556788.2011.597854"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yperlink" Target="https://doi.org/10.1016/j.fishres.2012.10.012" TargetMode="External"/><Relationship Id="rId8" Type="http://schemas.openxmlformats.org/officeDocument/2006/relationships/comments" Target="comments.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16/j.fishres.2012.10.012"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footer" Target="footer1.xml"/><Relationship Id="rId41"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72</Pages>
  <Words>18825</Words>
  <Characters>107303</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9. Assessment of the Pacific Ocean Perch Stock in the Gulf of Alaska</vt:lpstr>
    </vt:vector>
  </TitlesOfParts>
  <Company>NOAA AFSC</Company>
  <LinksUpToDate>false</LinksUpToDate>
  <CharactersWithSpaces>125877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Chris.Lunsford</cp:lastModifiedBy>
  <cp:revision>3</cp:revision>
  <dcterms:created xsi:type="dcterms:W3CDTF">2023-10-28T00:01:00Z</dcterms:created>
  <dcterms:modified xsi:type="dcterms:W3CDTF">2023-10-28T00:38:00Z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